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E15967" w14:textId="77777777" w:rsidR="00B51590" w:rsidRDefault="00B51590">
      <w:pPr>
        <w:pStyle w:val="BodyText"/>
        <w:spacing w:before="52"/>
        <w:rPr>
          <w:sz w:val="20"/>
        </w:rPr>
      </w:pPr>
    </w:p>
    <w:p w14:paraId="3E2FA9A6" w14:textId="60BD428B" w:rsidR="00B51590" w:rsidRDefault="00B51590">
      <w:pPr>
        <w:pStyle w:val="BodyText"/>
        <w:spacing w:line="99" w:lineRule="exact"/>
        <w:ind w:left="100"/>
        <w:rPr>
          <w:sz w:val="9"/>
        </w:rPr>
      </w:pPr>
    </w:p>
    <w:p w14:paraId="281E47F3" w14:textId="30B2DC41" w:rsidR="00B51590" w:rsidRPr="00550C41" w:rsidRDefault="00550C41" w:rsidP="00550C41">
      <w:pPr>
        <w:pStyle w:val="Heading1"/>
        <w:spacing w:before="200"/>
        <w:jc w:val="left"/>
        <w:rPr>
          <w:b/>
        </w:rPr>
      </w:pPr>
      <w:r w:rsidRPr="00550C41">
        <w:rPr>
          <w:b/>
        </w:rPr>
        <w:t xml:space="preserve">                                   </w:t>
      </w:r>
      <w:r w:rsidR="00EF67F9" w:rsidRPr="00550C41">
        <w:rPr>
          <w:b/>
        </w:rPr>
        <w:t xml:space="preserve"> Final</w:t>
      </w:r>
      <w:r w:rsidR="00263BC5" w:rsidRPr="00550C41">
        <w:rPr>
          <w:b/>
          <w:spacing w:val="-4"/>
        </w:rPr>
        <w:t xml:space="preserve"> </w:t>
      </w:r>
      <w:r w:rsidR="00263BC5" w:rsidRPr="00550C41">
        <w:rPr>
          <w:b/>
          <w:spacing w:val="-2"/>
        </w:rPr>
        <w:t>Report</w:t>
      </w:r>
    </w:p>
    <w:p w14:paraId="2CBAEB9A" w14:textId="77777777" w:rsidR="00B51590" w:rsidRDefault="00B51590">
      <w:pPr>
        <w:pStyle w:val="BodyText"/>
        <w:rPr>
          <w:sz w:val="20"/>
        </w:rPr>
      </w:pPr>
    </w:p>
    <w:p w14:paraId="19ED40E0" w14:textId="77777777" w:rsidR="00B51590" w:rsidRDefault="00B51590">
      <w:pPr>
        <w:pStyle w:val="BodyText"/>
        <w:spacing w:before="11"/>
        <w:rPr>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33"/>
        <w:gridCol w:w="4631"/>
      </w:tblGrid>
      <w:tr w:rsidR="00B51590" w14:paraId="6511F349" w14:textId="77777777">
        <w:trPr>
          <w:trHeight w:val="671"/>
        </w:trPr>
        <w:tc>
          <w:tcPr>
            <w:tcW w:w="4633" w:type="dxa"/>
          </w:tcPr>
          <w:p w14:paraId="3DDE8141" w14:textId="77777777" w:rsidR="00B51590" w:rsidRDefault="00263BC5">
            <w:pPr>
              <w:pStyle w:val="TableParagraph"/>
              <w:spacing w:before="99"/>
              <w:ind w:left="100"/>
              <w:rPr>
                <w:sz w:val="24"/>
              </w:rPr>
            </w:pPr>
            <w:r>
              <w:rPr>
                <w:sz w:val="24"/>
              </w:rPr>
              <w:t>Batch</w:t>
            </w:r>
            <w:r>
              <w:rPr>
                <w:spacing w:val="-1"/>
                <w:sz w:val="24"/>
              </w:rPr>
              <w:t xml:space="preserve"> </w:t>
            </w:r>
            <w:r>
              <w:rPr>
                <w:spacing w:val="-2"/>
                <w:sz w:val="24"/>
              </w:rPr>
              <w:t>details</w:t>
            </w:r>
          </w:p>
        </w:tc>
        <w:tc>
          <w:tcPr>
            <w:tcW w:w="4631" w:type="dxa"/>
          </w:tcPr>
          <w:p w14:paraId="1C117714" w14:textId="77777777" w:rsidR="00B51590" w:rsidRDefault="00263BC5">
            <w:pPr>
              <w:pStyle w:val="TableParagraph"/>
              <w:spacing w:before="99"/>
              <w:ind w:left="97"/>
              <w:rPr>
                <w:sz w:val="24"/>
              </w:rPr>
            </w:pPr>
            <w:r>
              <w:t>PGPDSE-FT CHENNAI SEP23</w:t>
            </w:r>
          </w:p>
        </w:tc>
      </w:tr>
      <w:tr w:rsidR="00B51590" w14:paraId="20EC7F65" w14:textId="77777777">
        <w:trPr>
          <w:trHeight w:val="1854"/>
        </w:trPr>
        <w:tc>
          <w:tcPr>
            <w:tcW w:w="4633" w:type="dxa"/>
          </w:tcPr>
          <w:p w14:paraId="7CAF1A1F" w14:textId="77777777" w:rsidR="00B51590" w:rsidRDefault="00263BC5">
            <w:pPr>
              <w:pStyle w:val="TableParagraph"/>
              <w:spacing w:before="99"/>
              <w:ind w:left="100"/>
              <w:rPr>
                <w:sz w:val="24"/>
              </w:rPr>
            </w:pPr>
            <w:r>
              <w:rPr>
                <w:sz w:val="24"/>
              </w:rPr>
              <w:t>Team</w:t>
            </w:r>
            <w:r>
              <w:rPr>
                <w:spacing w:val="-3"/>
                <w:sz w:val="24"/>
              </w:rPr>
              <w:t xml:space="preserve"> </w:t>
            </w:r>
            <w:r>
              <w:rPr>
                <w:spacing w:val="-2"/>
                <w:sz w:val="24"/>
              </w:rPr>
              <w:t>members</w:t>
            </w:r>
          </w:p>
        </w:tc>
        <w:tc>
          <w:tcPr>
            <w:tcW w:w="4631" w:type="dxa"/>
          </w:tcPr>
          <w:p w14:paraId="648A18F6" w14:textId="755C2AC2" w:rsidR="00B51590" w:rsidRDefault="00263BC5">
            <w:pPr>
              <w:pStyle w:val="TableParagraph"/>
              <w:spacing w:before="99"/>
              <w:ind w:left="97" w:right="2716"/>
              <w:rPr>
                <w:sz w:val="24"/>
              </w:rPr>
            </w:pPr>
            <w:r>
              <w:t xml:space="preserve">Chandru V, </w:t>
            </w:r>
            <w:r w:rsidR="009C5B65">
              <w:t>Giridaran.D</w:t>
            </w:r>
            <w:r>
              <w:t>, Keerthi Sharran.S, Rohit.V, Tejaswini.S</w:t>
            </w:r>
          </w:p>
        </w:tc>
      </w:tr>
      <w:tr w:rsidR="00B51590" w14:paraId="1EBF7B6F" w14:textId="77777777">
        <w:trPr>
          <w:trHeight w:val="671"/>
        </w:trPr>
        <w:tc>
          <w:tcPr>
            <w:tcW w:w="4633" w:type="dxa"/>
          </w:tcPr>
          <w:p w14:paraId="2BDFF9FE" w14:textId="77777777" w:rsidR="00B51590" w:rsidRDefault="00263BC5">
            <w:pPr>
              <w:pStyle w:val="TableParagraph"/>
              <w:spacing w:before="99"/>
              <w:ind w:left="100"/>
              <w:rPr>
                <w:sz w:val="24"/>
              </w:rPr>
            </w:pPr>
            <w:r>
              <w:rPr>
                <w:sz w:val="24"/>
              </w:rPr>
              <w:t>Domain</w:t>
            </w:r>
            <w:r>
              <w:rPr>
                <w:spacing w:val="-1"/>
                <w:sz w:val="24"/>
              </w:rPr>
              <w:t xml:space="preserve"> </w:t>
            </w:r>
            <w:r>
              <w:rPr>
                <w:sz w:val="24"/>
              </w:rPr>
              <w:t xml:space="preserve">of </w:t>
            </w:r>
            <w:r>
              <w:rPr>
                <w:spacing w:val="-2"/>
                <w:sz w:val="24"/>
              </w:rPr>
              <w:t>Project</w:t>
            </w:r>
          </w:p>
        </w:tc>
        <w:tc>
          <w:tcPr>
            <w:tcW w:w="4631" w:type="dxa"/>
          </w:tcPr>
          <w:p w14:paraId="4A8656DF" w14:textId="77777777" w:rsidR="00B51590" w:rsidRDefault="00263BC5">
            <w:pPr>
              <w:pStyle w:val="TableParagraph"/>
              <w:spacing w:before="99"/>
              <w:ind w:left="97"/>
              <w:rPr>
                <w:sz w:val="24"/>
              </w:rPr>
            </w:pPr>
            <w:r>
              <w:rPr>
                <w:sz w:val="24"/>
              </w:rPr>
              <w:t>Telecommunication</w:t>
            </w:r>
          </w:p>
        </w:tc>
      </w:tr>
      <w:tr w:rsidR="00B51590" w14:paraId="595015C8" w14:textId="77777777">
        <w:trPr>
          <w:trHeight w:val="750"/>
        </w:trPr>
        <w:tc>
          <w:tcPr>
            <w:tcW w:w="4633" w:type="dxa"/>
          </w:tcPr>
          <w:p w14:paraId="32EF23AC" w14:textId="77777777" w:rsidR="00B51590" w:rsidRDefault="00263BC5">
            <w:pPr>
              <w:pStyle w:val="TableParagraph"/>
              <w:spacing w:before="99"/>
              <w:ind w:left="100"/>
              <w:rPr>
                <w:sz w:val="24"/>
              </w:rPr>
            </w:pPr>
            <w:r>
              <w:rPr>
                <w:sz w:val="24"/>
              </w:rPr>
              <w:t>Proposed</w:t>
            </w:r>
            <w:r>
              <w:rPr>
                <w:spacing w:val="-3"/>
                <w:sz w:val="24"/>
              </w:rPr>
              <w:t xml:space="preserve"> </w:t>
            </w:r>
            <w:r>
              <w:rPr>
                <w:sz w:val="24"/>
              </w:rPr>
              <w:t>project</w:t>
            </w:r>
            <w:r>
              <w:rPr>
                <w:spacing w:val="-2"/>
                <w:sz w:val="24"/>
              </w:rPr>
              <w:t xml:space="preserve"> title</w:t>
            </w:r>
          </w:p>
        </w:tc>
        <w:tc>
          <w:tcPr>
            <w:tcW w:w="4631" w:type="dxa"/>
          </w:tcPr>
          <w:p w14:paraId="1B3848DD" w14:textId="77777777" w:rsidR="00B51590" w:rsidRDefault="00263BC5">
            <w:pPr>
              <w:pStyle w:val="TableParagraph"/>
              <w:spacing w:before="99"/>
              <w:ind w:left="97"/>
              <w:rPr>
                <w:sz w:val="24"/>
              </w:rPr>
            </w:pPr>
            <w:r>
              <w:t>Telecommunication churn prediction</w:t>
            </w:r>
          </w:p>
        </w:tc>
      </w:tr>
      <w:tr w:rsidR="00B51590" w14:paraId="6113A051" w14:textId="77777777">
        <w:trPr>
          <w:trHeight w:val="649"/>
        </w:trPr>
        <w:tc>
          <w:tcPr>
            <w:tcW w:w="4633" w:type="dxa"/>
          </w:tcPr>
          <w:p w14:paraId="70608F24" w14:textId="77777777" w:rsidR="00B51590" w:rsidRDefault="00263BC5">
            <w:pPr>
              <w:pStyle w:val="TableParagraph"/>
              <w:spacing w:before="99"/>
              <w:ind w:left="100"/>
              <w:rPr>
                <w:sz w:val="24"/>
              </w:rPr>
            </w:pPr>
            <w:r>
              <w:rPr>
                <w:sz w:val="24"/>
              </w:rPr>
              <w:t>Group</w:t>
            </w:r>
            <w:r>
              <w:rPr>
                <w:spacing w:val="-2"/>
                <w:sz w:val="24"/>
              </w:rPr>
              <w:t xml:space="preserve"> Number</w:t>
            </w:r>
          </w:p>
        </w:tc>
        <w:tc>
          <w:tcPr>
            <w:tcW w:w="4631" w:type="dxa"/>
          </w:tcPr>
          <w:p w14:paraId="43605116" w14:textId="77777777" w:rsidR="00B51590" w:rsidRDefault="00263BC5">
            <w:pPr>
              <w:pStyle w:val="TableParagraph"/>
              <w:spacing w:before="99"/>
              <w:ind w:left="97"/>
              <w:rPr>
                <w:sz w:val="24"/>
              </w:rPr>
            </w:pPr>
            <w:r>
              <w:rPr>
                <w:spacing w:val="-10"/>
                <w:sz w:val="24"/>
              </w:rPr>
              <w:t>1</w:t>
            </w:r>
          </w:p>
        </w:tc>
      </w:tr>
      <w:tr w:rsidR="00B51590" w14:paraId="597CE642" w14:textId="77777777">
        <w:trPr>
          <w:trHeight w:val="668"/>
        </w:trPr>
        <w:tc>
          <w:tcPr>
            <w:tcW w:w="4633" w:type="dxa"/>
          </w:tcPr>
          <w:p w14:paraId="48FA2FC6" w14:textId="77777777" w:rsidR="00B51590" w:rsidRDefault="00263BC5">
            <w:pPr>
              <w:pStyle w:val="TableParagraph"/>
              <w:spacing w:before="99"/>
              <w:ind w:left="100"/>
              <w:rPr>
                <w:sz w:val="24"/>
              </w:rPr>
            </w:pPr>
            <w:r>
              <w:rPr>
                <w:sz w:val="24"/>
              </w:rPr>
              <w:t>Team</w:t>
            </w:r>
            <w:r>
              <w:rPr>
                <w:spacing w:val="-5"/>
                <w:sz w:val="24"/>
              </w:rPr>
              <w:t xml:space="preserve"> </w:t>
            </w:r>
            <w:r>
              <w:rPr>
                <w:spacing w:val="-2"/>
                <w:sz w:val="24"/>
              </w:rPr>
              <w:t>Leader</w:t>
            </w:r>
          </w:p>
        </w:tc>
        <w:tc>
          <w:tcPr>
            <w:tcW w:w="4631" w:type="dxa"/>
          </w:tcPr>
          <w:p w14:paraId="41078B6F" w14:textId="77777777" w:rsidR="00B51590" w:rsidRDefault="00263BC5">
            <w:pPr>
              <w:pStyle w:val="TableParagraph"/>
              <w:spacing w:before="99"/>
              <w:ind w:left="97"/>
              <w:rPr>
                <w:sz w:val="24"/>
              </w:rPr>
            </w:pPr>
            <w:r>
              <w:t>Tejaswini.S</w:t>
            </w:r>
          </w:p>
        </w:tc>
      </w:tr>
      <w:tr w:rsidR="00B51590" w14:paraId="1D498ADA" w14:textId="77777777">
        <w:trPr>
          <w:trHeight w:val="650"/>
        </w:trPr>
        <w:tc>
          <w:tcPr>
            <w:tcW w:w="4633" w:type="dxa"/>
          </w:tcPr>
          <w:p w14:paraId="279A5003" w14:textId="77777777" w:rsidR="00B51590" w:rsidRDefault="00263BC5">
            <w:pPr>
              <w:pStyle w:val="TableParagraph"/>
              <w:spacing w:before="100"/>
              <w:ind w:left="100"/>
              <w:rPr>
                <w:sz w:val="24"/>
              </w:rPr>
            </w:pPr>
            <w:r>
              <w:rPr>
                <w:sz w:val="24"/>
              </w:rPr>
              <w:t>Mentor</w:t>
            </w:r>
            <w:r>
              <w:rPr>
                <w:spacing w:val="-1"/>
                <w:sz w:val="24"/>
              </w:rPr>
              <w:t xml:space="preserve"> </w:t>
            </w:r>
            <w:r>
              <w:rPr>
                <w:spacing w:val="-4"/>
                <w:sz w:val="24"/>
              </w:rPr>
              <w:t>Name</w:t>
            </w:r>
          </w:p>
        </w:tc>
        <w:tc>
          <w:tcPr>
            <w:tcW w:w="4631" w:type="dxa"/>
          </w:tcPr>
          <w:p w14:paraId="65FC5B5A" w14:textId="77777777" w:rsidR="00B51590" w:rsidRDefault="00263BC5">
            <w:pPr>
              <w:pStyle w:val="TableParagraph"/>
              <w:spacing w:before="100"/>
              <w:ind w:left="97"/>
              <w:rPr>
                <w:sz w:val="24"/>
              </w:rPr>
            </w:pPr>
            <w:r>
              <w:t>Ms.Vidya Kannaiah</w:t>
            </w:r>
          </w:p>
        </w:tc>
      </w:tr>
    </w:tbl>
    <w:p w14:paraId="29608A0A" w14:textId="77777777" w:rsidR="00B51590" w:rsidRDefault="00B51590">
      <w:pPr>
        <w:pStyle w:val="BodyText"/>
      </w:pPr>
    </w:p>
    <w:p w14:paraId="779C67FD" w14:textId="77777777" w:rsidR="00B51590" w:rsidRDefault="00B51590">
      <w:pPr>
        <w:pStyle w:val="BodyText"/>
        <w:spacing w:before="159"/>
      </w:pPr>
    </w:p>
    <w:p w14:paraId="464E4441" w14:textId="19A307B4" w:rsidR="00B51590" w:rsidRDefault="00263BC5">
      <w:pPr>
        <w:pStyle w:val="BodyText"/>
        <w:spacing w:before="1"/>
        <w:ind w:left="160"/>
      </w:pPr>
      <w:r>
        <w:t>Date:</w:t>
      </w:r>
      <w:r w:rsidR="00550C41">
        <w:rPr>
          <w:spacing w:val="-2"/>
        </w:rPr>
        <w:t xml:space="preserve"> 10/04</w:t>
      </w:r>
      <w:r>
        <w:rPr>
          <w:spacing w:val="-2"/>
        </w:rPr>
        <w:t>/2024</w:t>
      </w:r>
    </w:p>
    <w:p w14:paraId="439D4875" w14:textId="77777777" w:rsidR="00B51590" w:rsidRDefault="00B51590">
      <w:pPr>
        <w:pStyle w:val="BodyText"/>
      </w:pPr>
    </w:p>
    <w:p w14:paraId="03F177FD" w14:textId="77777777" w:rsidR="00B51590" w:rsidRDefault="00B51590">
      <w:pPr>
        <w:pStyle w:val="BodyText"/>
      </w:pPr>
    </w:p>
    <w:p w14:paraId="6194E353" w14:textId="77777777" w:rsidR="00B51590" w:rsidRDefault="00B51590">
      <w:pPr>
        <w:pStyle w:val="BodyText"/>
      </w:pPr>
    </w:p>
    <w:p w14:paraId="27E1CCC2" w14:textId="77777777" w:rsidR="00B51590" w:rsidRDefault="00B51590">
      <w:pPr>
        <w:pStyle w:val="BodyText"/>
      </w:pPr>
    </w:p>
    <w:p w14:paraId="1C78EDA5" w14:textId="77777777" w:rsidR="00B51590" w:rsidRDefault="00B51590">
      <w:pPr>
        <w:pStyle w:val="BodyText"/>
      </w:pPr>
    </w:p>
    <w:p w14:paraId="66418B23" w14:textId="77777777" w:rsidR="00B51590" w:rsidRDefault="00B51590">
      <w:pPr>
        <w:pStyle w:val="BodyText"/>
      </w:pPr>
    </w:p>
    <w:p w14:paraId="7B83A064" w14:textId="77777777" w:rsidR="00B51590" w:rsidRDefault="00B51590">
      <w:pPr>
        <w:pStyle w:val="BodyText"/>
        <w:spacing w:before="163"/>
      </w:pPr>
    </w:p>
    <w:p w14:paraId="03AD2500" w14:textId="77777777" w:rsidR="00B51590" w:rsidRDefault="00263BC5">
      <w:pPr>
        <w:pStyle w:val="BodyText"/>
        <w:tabs>
          <w:tab w:val="left" w:pos="6720"/>
        </w:tabs>
        <w:spacing w:before="1"/>
        <w:ind w:left="100"/>
      </w:pPr>
      <w:r>
        <w:t>Signature</w:t>
      </w:r>
      <w:r>
        <w:rPr>
          <w:spacing w:val="-2"/>
        </w:rPr>
        <w:t xml:space="preserve"> </w:t>
      </w:r>
      <w:r>
        <w:t>of the</w:t>
      </w:r>
      <w:r>
        <w:rPr>
          <w:spacing w:val="-1"/>
        </w:rPr>
        <w:t xml:space="preserve"> </w:t>
      </w:r>
      <w:r>
        <w:rPr>
          <w:spacing w:val="-2"/>
        </w:rPr>
        <w:t>Mentor</w:t>
      </w:r>
      <w:r>
        <w:tab/>
        <w:t>Signature</w:t>
      </w:r>
      <w:r>
        <w:rPr>
          <w:spacing w:val="-4"/>
        </w:rPr>
        <w:t xml:space="preserve"> </w:t>
      </w:r>
      <w:r>
        <w:t>of the</w:t>
      </w:r>
      <w:r>
        <w:rPr>
          <w:spacing w:val="-3"/>
        </w:rPr>
        <w:t xml:space="preserve"> </w:t>
      </w:r>
      <w:r>
        <w:t xml:space="preserve">Team </w:t>
      </w:r>
      <w:r>
        <w:rPr>
          <w:spacing w:val="-2"/>
        </w:rPr>
        <w:t>Leader</w:t>
      </w:r>
    </w:p>
    <w:p w14:paraId="24713077" w14:textId="77777777" w:rsidR="00B51590" w:rsidRDefault="00B51590">
      <w:pPr>
        <w:sectPr w:rsidR="00B51590" w:rsidSect="00702060">
          <w:headerReference w:type="even" r:id="rId8"/>
          <w:headerReference w:type="default" r:id="rId9"/>
          <w:footerReference w:type="even" r:id="rId10"/>
          <w:footerReference w:type="default" r:id="rId11"/>
          <w:type w:val="continuous"/>
          <w:pgSz w:w="12240" w:h="15840"/>
          <w:pgMar w:top="940" w:right="1200" w:bottom="1540" w:left="1340" w:header="200" w:footer="1358" w:gutter="0"/>
          <w:pgNumType w:fmt="lowerRoman" w:start="1"/>
          <w:cols w:space="720"/>
          <w:docGrid w:linePitch="299"/>
        </w:sectPr>
      </w:pPr>
    </w:p>
    <w:p w14:paraId="255D194D" w14:textId="77777777" w:rsidR="00B51590" w:rsidRDefault="00B51590">
      <w:pPr>
        <w:pStyle w:val="BodyText"/>
        <w:spacing w:before="55"/>
        <w:rPr>
          <w:sz w:val="20"/>
        </w:rPr>
      </w:pPr>
    </w:p>
    <w:p w14:paraId="7FA0712A" w14:textId="3BBCDDE1" w:rsidR="00B51590" w:rsidRDefault="00B51590">
      <w:pPr>
        <w:pStyle w:val="BodyText"/>
        <w:spacing w:line="59" w:lineRule="exact"/>
        <w:ind w:left="100"/>
        <w:rPr>
          <w:sz w:val="5"/>
        </w:rPr>
      </w:pPr>
    </w:p>
    <w:p w14:paraId="4922626D" w14:textId="77777777" w:rsidR="00B51590" w:rsidRDefault="00263BC5">
      <w:pPr>
        <w:pStyle w:val="Heading1"/>
        <w:ind w:left="389" w:right="142"/>
      </w:pPr>
      <w:r>
        <w:t>Table</w:t>
      </w:r>
      <w:r>
        <w:rPr>
          <w:spacing w:val="-3"/>
        </w:rPr>
        <w:t xml:space="preserve"> </w:t>
      </w:r>
      <w:r>
        <w:t>of</w:t>
      </w:r>
      <w:r>
        <w:rPr>
          <w:spacing w:val="1"/>
        </w:rPr>
        <w:t xml:space="preserve"> </w:t>
      </w:r>
      <w:r>
        <w:rPr>
          <w:spacing w:val="-2"/>
        </w:rPr>
        <w:t>Contents</w:t>
      </w:r>
    </w:p>
    <w:p w14:paraId="4726C757" w14:textId="77777777" w:rsidR="00B51590" w:rsidRDefault="00B51590">
      <w:pPr>
        <w:pStyle w:val="BodyText"/>
        <w:rPr>
          <w:sz w:val="20"/>
        </w:rPr>
      </w:pPr>
    </w:p>
    <w:p w14:paraId="35BA22FB" w14:textId="77777777" w:rsidR="00B51590" w:rsidRDefault="00B51590">
      <w:pPr>
        <w:pStyle w:val="BodyText"/>
        <w:spacing w:before="207"/>
        <w:rPr>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2"/>
        <w:gridCol w:w="4681"/>
        <w:gridCol w:w="3699"/>
      </w:tblGrid>
      <w:tr w:rsidR="00B51590" w14:paraId="27236063" w14:textId="77777777">
        <w:trPr>
          <w:trHeight w:val="474"/>
        </w:trPr>
        <w:tc>
          <w:tcPr>
            <w:tcW w:w="982" w:type="dxa"/>
          </w:tcPr>
          <w:p w14:paraId="40DCD0DF" w14:textId="77777777" w:rsidR="00B51590" w:rsidRDefault="00263BC5">
            <w:pPr>
              <w:pStyle w:val="TableParagraph"/>
              <w:spacing w:before="99"/>
              <w:ind w:left="100"/>
              <w:rPr>
                <w:sz w:val="24"/>
              </w:rPr>
            </w:pPr>
            <w:r>
              <w:rPr>
                <w:sz w:val="24"/>
              </w:rPr>
              <w:t xml:space="preserve">S. </w:t>
            </w:r>
            <w:r>
              <w:rPr>
                <w:spacing w:val="-5"/>
                <w:sz w:val="24"/>
              </w:rPr>
              <w:t>No.</w:t>
            </w:r>
          </w:p>
        </w:tc>
        <w:tc>
          <w:tcPr>
            <w:tcW w:w="4681" w:type="dxa"/>
          </w:tcPr>
          <w:p w14:paraId="7245E51C" w14:textId="77777777" w:rsidR="00B51590" w:rsidRDefault="00263BC5">
            <w:pPr>
              <w:pStyle w:val="TableParagraph"/>
              <w:spacing w:before="99"/>
              <w:ind w:left="97"/>
              <w:rPr>
                <w:sz w:val="24"/>
              </w:rPr>
            </w:pPr>
            <w:r>
              <w:rPr>
                <w:spacing w:val="-2"/>
                <w:sz w:val="24"/>
              </w:rPr>
              <w:t>Topic</w:t>
            </w:r>
          </w:p>
        </w:tc>
        <w:tc>
          <w:tcPr>
            <w:tcW w:w="3699" w:type="dxa"/>
          </w:tcPr>
          <w:p w14:paraId="7E7344CD" w14:textId="77777777" w:rsidR="00B51590" w:rsidRDefault="00263BC5">
            <w:pPr>
              <w:pStyle w:val="TableParagraph"/>
              <w:spacing w:before="99"/>
              <w:ind w:left="97"/>
              <w:rPr>
                <w:sz w:val="24"/>
              </w:rPr>
            </w:pPr>
            <w:r>
              <w:rPr>
                <w:sz w:val="24"/>
              </w:rPr>
              <w:t>Page</w:t>
            </w:r>
            <w:r>
              <w:rPr>
                <w:spacing w:val="-2"/>
                <w:sz w:val="24"/>
              </w:rPr>
              <w:t xml:space="preserve"> </w:t>
            </w:r>
            <w:r>
              <w:rPr>
                <w:spacing w:val="-5"/>
                <w:sz w:val="24"/>
              </w:rPr>
              <w:t>No</w:t>
            </w:r>
          </w:p>
        </w:tc>
      </w:tr>
      <w:tr w:rsidR="00B51590" w14:paraId="3D5BFAA0" w14:textId="77777777">
        <w:trPr>
          <w:trHeight w:val="476"/>
        </w:trPr>
        <w:tc>
          <w:tcPr>
            <w:tcW w:w="982" w:type="dxa"/>
          </w:tcPr>
          <w:p w14:paraId="13358FCF" w14:textId="77777777" w:rsidR="00B51590" w:rsidRDefault="00263BC5" w:rsidP="00914350">
            <w:pPr>
              <w:pStyle w:val="TableParagraph"/>
              <w:spacing w:before="99"/>
              <w:ind w:left="100"/>
              <w:rPr>
                <w:sz w:val="24"/>
              </w:rPr>
            </w:pPr>
            <w:r>
              <w:rPr>
                <w:spacing w:val="-10"/>
                <w:sz w:val="24"/>
              </w:rPr>
              <w:t>1</w:t>
            </w:r>
          </w:p>
        </w:tc>
        <w:tc>
          <w:tcPr>
            <w:tcW w:w="4681" w:type="dxa"/>
          </w:tcPr>
          <w:p w14:paraId="08DAA383" w14:textId="77777777" w:rsidR="00B51590" w:rsidRDefault="00263BC5">
            <w:pPr>
              <w:pStyle w:val="TableParagraph"/>
              <w:spacing w:before="99"/>
              <w:ind w:left="97"/>
              <w:rPr>
                <w:sz w:val="24"/>
              </w:rPr>
            </w:pPr>
            <w:r>
              <w:rPr>
                <w:sz w:val="24"/>
              </w:rPr>
              <w:t>Industry</w:t>
            </w:r>
            <w:r>
              <w:rPr>
                <w:spacing w:val="-4"/>
                <w:sz w:val="24"/>
              </w:rPr>
              <w:t xml:space="preserve"> </w:t>
            </w:r>
            <w:r>
              <w:rPr>
                <w:spacing w:val="-2"/>
                <w:sz w:val="24"/>
              </w:rPr>
              <w:t>Review</w:t>
            </w:r>
          </w:p>
        </w:tc>
        <w:tc>
          <w:tcPr>
            <w:tcW w:w="3699" w:type="dxa"/>
          </w:tcPr>
          <w:p w14:paraId="46BF8B9E" w14:textId="587E50EE" w:rsidR="00B51590" w:rsidRDefault="00914350">
            <w:pPr>
              <w:pStyle w:val="TableParagraph"/>
              <w:spacing w:before="99"/>
              <w:ind w:left="97"/>
              <w:rPr>
                <w:sz w:val="24"/>
              </w:rPr>
            </w:pPr>
            <w:r>
              <w:rPr>
                <w:spacing w:val="-10"/>
                <w:sz w:val="24"/>
              </w:rPr>
              <w:t>1</w:t>
            </w:r>
          </w:p>
        </w:tc>
      </w:tr>
      <w:tr w:rsidR="00B51590" w14:paraId="59B58B4E" w14:textId="77777777">
        <w:trPr>
          <w:trHeight w:val="476"/>
        </w:trPr>
        <w:tc>
          <w:tcPr>
            <w:tcW w:w="982" w:type="dxa"/>
          </w:tcPr>
          <w:p w14:paraId="0CAA97E2" w14:textId="77777777" w:rsidR="00B51590" w:rsidRDefault="00263BC5" w:rsidP="00914350">
            <w:pPr>
              <w:pStyle w:val="TableParagraph"/>
              <w:spacing w:before="99"/>
              <w:ind w:left="100"/>
              <w:rPr>
                <w:sz w:val="24"/>
              </w:rPr>
            </w:pPr>
            <w:r>
              <w:rPr>
                <w:spacing w:val="-10"/>
                <w:sz w:val="24"/>
              </w:rPr>
              <w:t>2</w:t>
            </w:r>
          </w:p>
        </w:tc>
        <w:tc>
          <w:tcPr>
            <w:tcW w:w="4681" w:type="dxa"/>
          </w:tcPr>
          <w:p w14:paraId="07915EB8" w14:textId="77777777" w:rsidR="00B51590" w:rsidRDefault="00263BC5">
            <w:pPr>
              <w:pStyle w:val="TableParagraph"/>
              <w:spacing w:before="99"/>
              <w:ind w:left="97"/>
              <w:rPr>
                <w:sz w:val="24"/>
              </w:rPr>
            </w:pPr>
            <w:r>
              <w:rPr>
                <w:sz w:val="24"/>
              </w:rPr>
              <w:t>Dataset</w:t>
            </w:r>
            <w:r>
              <w:rPr>
                <w:spacing w:val="-2"/>
                <w:sz w:val="24"/>
              </w:rPr>
              <w:t xml:space="preserve"> </w:t>
            </w:r>
            <w:r>
              <w:rPr>
                <w:sz w:val="24"/>
              </w:rPr>
              <w:t>and</w:t>
            </w:r>
            <w:r>
              <w:rPr>
                <w:spacing w:val="-2"/>
                <w:sz w:val="24"/>
              </w:rPr>
              <w:t xml:space="preserve"> Domain</w:t>
            </w:r>
          </w:p>
        </w:tc>
        <w:tc>
          <w:tcPr>
            <w:tcW w:w="3699" w:type="dxa"/>
          </w:tcPr>
          <w:p w14:paraId="6EEB735C" w14:textId="1B146514" w:rsidR="00B51590" w:rsidRDefault="00914350">
            <w:pPr>
              <w:pStyle w:val="TableParagraph"/>
              <w:spacing w:before="99"/>
              <w:ind w:left="97"/>
              <w:rPr>
                <w:sz w:val="24"/>
              </w:rPr>
            </w:pPr>
            <w:r>
              <w:rPr>
                <w:sz w:val="24"/>
              </w:rPr>
              <w:t>3</w:t>
            </w:r>
          </w:p>
        </w:tc>
      </w:tr>
      <w:tr w:rsidR="00B51590" w14:paraId="7824061F" w14:textId="77777777">
        <w:trPr>
          <w:trHeight w:val="474"/>
        </w:trPr>
        <w:tc>
          <w:tcPr>
            <w:tcW w:w="982" w:type="dxa"/>
          </w:tcPr>
          <w:p w14:paraId="24AE04FB" w14:textId="77777777" w:rsidR="00B51590" w:rsidRDefault="00263BC5">
            <w:pPr>
              <w:pStyle w:val="TableParagraph"/>
              <w:spacing w:before="99"/>
              <w:ind w:left="100"/>
              <w:rPr>
                <w:sz w:val="24"/>
              </w:rPr>
            </w:pPr>
            <w:r>
              <w:rPr>
                <w:spacing w:val="-10"/>
                <w:sz w:val="24"/>
              </w:rPr>
              <w:t>3</w:t>
            </w:r>
          </w:p>
        </w:tc>
        <w:tc>
          <w:tcPr>
            <w:tcW w:w="4681" w:type="dxa"/>
          </w:tcPr>
          <w:p w14:paraId="4301DC43" w14:textId="77777777" w:rsidR="00B51590" w:rsidRDefault="00263BC5">
            <w:pPr>
              <w:pStyle w:val="TableParagraph"/>
              <w:spacing w:before="99"/>
              <w:ind w:left="97"/>
              <w:rPr>
                <w:sz w:val="24"/>
              </w:rPr>
            </w:pPr>
            <w:r>
              <w:rPr>
                <w:sz w:val="24"/>
              </w:rPr>
              <w:t>Data</w:t>
            </w:r>
            <w:r>
              <w:rPr>
                <w:spacing w:val="-5"/>
                <w:sz w:val="24"/>
              </w:rPr>
              <w:t xml:space="preserve"> </w:t>
            </w:r>
            <w:r>
              <w:rPr>
                <w:sz w:val="24"/>
              </w:rPr>
              <w:t>Exploration</w:t>
            </w:r>
            <w:r>
              <w:rPr>
                <w:spacing w:val="-2"/>
                <w:sz w:val="24"/>
              </w:rPr>
              <w:t xml:space="preserve"> </w:t>
            </w:r>
            <w:r>
              <w:rPr>
                <w:spacing w:val="-4"/>
                <w:sz w:val="24"/>
              </w:rPr>
              <w:t>(EDA)</w:t>
            </w:r>
          </w:p>
        </w:tc>
        <w:tc>
          <w:tcPr>
            <w:tcW w:w="3699" w:type="dxa"/>
          </w:tcPr>
          <w:p w14:paraId="396BD054" w14:textId="378DC072" w:rsidR="00B51590" w:rsidRDefault="00985A82">
            <w:pPr>
              <w:pStyle w:val="TableParagraph"/>
              <w:spacing w:before="99"/>
              <w:ind w:left="97"/>
              <w:rPr>
                <w:sz w:val="24"/>
              </w:rPr>
            </w:pPr>
            <w:r>
              <w:rPr>
                <w:sz w:val="24"/>
              </w:rPr>
              <w:t>1</w:t>
            </w:r>
            <w:r w:rsidR="00914350">
              <w:rPr>
                <w:sz w:val="24"/>
              </w:rPr>
              <w:t>2</w:t>
            </w:r>
          </w:p>
        </w:tc>
      </w:tr>
      <w:tr w:rsidR="00985A82" w14:paraId="63F8D0E2" w14:textId="77777777">
        <w:trPr>
          <w:trHeight w:val="477"/>
        </w:trPr>
        <w:tc>
          <w:tcPr>
            <w:tcW w:w="982" w:type="dxa"/>
          </w:tcPr>
          <w:p w14:paraId="79D0CAA2" w14:textId="6619F0EB" w:rsidR="00985A82" w:rsidRDefault="00C6419D">
            <w:pPr>
              <w:pStyle w:val="TableParagraph"/>
              <w:spacing w:before="99"/>
              <w:ind w:left="100"/>
              <w:rPr>
                <w:spacing w:val="-10"/>
                <w:sz w:val="24"/>
              </w:rPr>
            </w:pPr>
            <w:r>
              <w:rPr>
                <w:spacing w:val="-10"/>
                <w:sz w:val="24"/>
              </w:rPr>
              <w:t>4</w:t>
            </w:r>
          </w:p>
        </w:tc>
        <w:tc>
          <w:tcPr>
            <w:tcW w:w="4681" w:type="dxa"/>
          </w:tcPr>
          <w:p w14:paraId="59FAAE86" w14:textId="51B80474" w:rsidR="00985A82" w:rsidRDefault="000D159B">
            <w:pPr>
              <w:pStyle w:val="TableParagraph"/>
              <w:spacing w:before="99"/>
              <w:ind w:left="97"/>
              <w:rPr>
                <w:sz w:val="24"/>
              </w:rPr>
            </w:pPr>
            <w:r>
              <w:rPr>
                <w:sz w:val="24"/>
              </w:rPr>
              <w:t xml:space="preserve"> Feature Engineering</w:t>
            </w:r>
          </w:p>
        </w:tc>
        <w:tc>
          <w:tcPr>
            <w:tcW w:w="3699" w:type="dxa"/>
          </w:tcPr>
          <w:p w14:paraId="01062652" w14:textId="18E01AFD" w:rsidR="00985A82" w:rsidRDefault="00914350">
            <w:pPr>
              <w:pStyle w:val="TableParagraph"/>
              <w:spacing w:before="99"/>
              <w:ind w:left="97"/>
              <w:rPr>
                <w:sz w:val="24"/>
              </w:rPr>
            </w:pPr>
            <w:r>
              <w:rPr>
                <w:sz w:val="24"/>
              </w:rPr>
              <w:t>21</w:t>
            </w:r>
          </w:p>
        </w:tc>
      </w:tr>
      <w:tr w:rsidR="00985A82" w14:paraId="1CC87BE8" w14:textId="77777777">
        <w:trPr>
          <w:trHeight w:val="477"/>
        </w:trPr>
        <w:tc>
          <w:tcPr>
            <w:tcW w:w="982" w:type="dxa"/>
          </w:tcPr>
          <w:p w14:paraId="1BEEFF29" w14:textId="6F76A4EA" w:rsidR="00985A82" w:rsidRDefault="00566534">
            <w:pPr>
              <w:pStyle w:val="TableParagraph"/>
              <w:spacing w:before="99"/>
              <w:ind w:left="100"/>
              <w:rPr>
                <w:spacing w:val="-10"/>
                <w:sz w:val="24"/>
              </w:rPr>
            </w:pPr>
            <w:r>
              <w:rPr>
                <w:spacing w:val="-10"/>
                <w:sz w:val="24"/>
              </w:rPr>
              <w:t>5</w:t>
            </w:r>
          </w:p>
        </w:tc>
        <w:tc>
          <w:tcPr>
            <w:tcW w:w="4681" w:type="dxa"/>
          </w:tcPr>
          <w:p w14:paraId="3ABF9BF7" w14:textId="63BFD8F1" w:rsidR="00985A82" w:rsidRDefault="00566534">
            <w:pPr>
              <w:pStyle w:val="TableParagraph"/>
              <w:spacing w:before="99"/>
              <w:ind w:left="97"/>
              <w:rPr>
                <w:sz w:val="24"/>
              </w:rPr>
            </w:pPr>
            <w:r>
              <w:rPr>
                <w:sz w:val="24"/>
              </w:rPr>
              <w:t>Statistical test</w:t>
            </w:r>
          </w:p>
        </w:tc>
        <w:tc>
          <w:tcPr>
            <w:tcW w:w="3699" w:type="dxa"/>
          </w:tcPr>
          <w:p w14:paraId="63CF24ED" w14:textId="3CC483AA" w:rsidR="00985A82" w:rsidRDefault="00566534">
            <w:pPr>
              <w:pStyle w:val="TableParagraph"/>
              <w:spacing w:before="99"/>
              <w:ind w:left="97"/>
              <w:rPr>
                <w:sz w:val="24"/>
              </w:rPr>
            </w:pPr>
            <w:r>
              <w:rPr>
                <w:sz w:val="24"/>
              </w:rPr>
              <w:t>23</w:t>
            </w:r>
          </w:p>
        </w:tc>
      </w:tr>
      <w:tr w:rsidR="00985A82" w14:paraId="78B24CBC" w14:textId="77777777">
        <w:trPr>
          <w:trHeight w:val="477"/>
        </w:trPr>
        <w:tc>
          <w:tcPr>
            <w:tcW w:w="982" w:type="dxa"/>
          </w:tcPr>
          <w:p w14:paraId="6D60C7B6" w14:textId="41112856" w:rsidR="00985A82" w:rsidRDefault="00566534">
            <w:pPr>
              <w:pStyle w:val="TableParagraph"/>
              <w:spacing w:before="99"/>
              <w:ind w:left="100"/>
              <w:rPr>
                <w:spacing w:val="-10"/>
                <w:sz w:val="24"/>
              </w:rPr>
            </w:pPr>
            <w:r>
              <w:rPr>
                <w:spacing w:val="-10"/>
                <w:sz w:val="24"/>
              </w:rPr>
              <w:t>6</w:t>
            </w:r>
          </w:p>
        </w:tc>
        <w:tc>
          <w:tcPr>
            <w:tcW w:w="4681" w:type="dxa"/>
          </w:tcPr>
          <w:p w14:paraId="34DA72C0" w14:textId="34C0983E" w:rsidR="00985A82" w:rsidRDefault="00566534" w:rsidP="00566534">
            <w:pPr>
              <w:pStyle w:val="TableParagraph"/>
              <w:spacing w:before="99"/>
              <w:rPr>
                <w:sz w:val="24"/>
              </w:rPr>
            </w:pPr>
            <w:r>
              <w:rPr>
                <w:sz w:val="24"/>
              </w:rPr>
              <w:t>Outliers and Treatment</w:t>
            </w:r>
          </w:p>
        </w:tc>
        <w:tc>
          <w:tcPr>
            <w:tcW w:w="3699" w:type="dxa"/>
          </w:tcPr>
          <w:p w14:paraId="3B70FD4D" w14:textId="5431301C" w:rsidR="00985A82" w:rsidRDefault="00566534">
            <w:pPr>
              <w:pStyle w:val="TableParagraph"/>
              <w:spacing w:before="99"/>
              <w:ind w:left="97"/>
              <w:rPr>
                <w:sz w:val="24"/>
              </w:rPr>
            </w:pPr>
            <w:r>
              <w:rPr>
                <w:sz w:val="24"/>
              </w:rPr>
              <w:t>26</w:t>
            </w:r>
          </w:p>
        </w:tc>
      </w:tr>
      <w:tr w:rsidR="000D159B" w14:paraId="455C1E6E" w14:textId="77777777">
        <w:trPr>
          <w:trHeight w:val="477"/>
        </w:trPr>
        <w:tc>
          <w:tcPr>
            <w:tcW w:w="982" w:type="dxa"/>
          </w:tcPr>
          <w:p w14:paraId="61EEF277" w14:textId="45BC0483" w:rsidR="000D159B" w:rsidRDefault="00566534">
            <w:pPr>
              <w:pStyle w:val="TableParagraph"/>
              <w:spacing w:before="99"/>
              <w:ind w:left="100"/>
              <w:rPr>
                <w:spacing w:val="-10"/>
                <w:sz w:val="24"/>
              </w:rPr>
            </w:pPr>
            <w:r>
              <w:rPr>
                <w:spacing w:val="-10"/>
                <w:sz w:val="24"/>
              </w:rPr>
              <w:t>7</w:t>
            </w:r>
          </w:p>
        </w:tc>
        <w:tc>
          <w:tcPr>
            <w:tcW w:w="4681" w:type="dxa"/>
          </w:tcPr>
          <w:p w14:paraId="26D89CE5" w14:textId="36F93AA8" w:rsidR="000D159B" w:rsidRDefault="00566534">
            <w:pPr>
              <w:pStyle w:val="TableParagraph"/>
              <w:spacing w:before="99"/>
              <w:ind w:left="97"/>
              <w:rPr>
                <w:sz w:val="24"/>
              </w:rPr>
            </w:pPr>
            <w:r>
              <w:rPr>
                <w:sz w:val="24"/>
              </w:rPr>
              <w:t>Scaling and Transformation</w:t>
            </w:r>
          </w:p>
        </w:tc>
        <w:tc>
          <w:tcPr>
            <w:tcW w:w="3699" w:type="dxa"/>
          </w:tcPr>
          <w:p w14:paraId="5F07B29D" w14:textId="4027C898" w:rsidR="000D159B" w:rsidRDefault="00566534">
            <w:pPr>
              <w:pStyle w:val="TableParagraph"/>
              <w:spacing w:before="99"/>
              <w:ind w:left="97"/>
              <w:rPr>
                <w:sz w:val="24"/>
              </w:rPr>
            </w:pPr>
            <w:r>
              <w:rPr>
                <w:sz w:val="24"/>
              </w:rPr>
              <w:t>29</w:t>
            </w:r>
          </w:p>
        </w:tc>
      </w:tr>
      <w:tr w:rsidR="000D159B" w14:paraId="034302E4" w14:textId="77777777">
        <w:trPr>
          <w:trHeight w:val="477"/>
        </w:trPr>
        <w:tc>
          <w:tcPr>
            <w:tcW w:w="982" w:type="dxa"/>
          </w:tcPr>
          <w:p w14:paraId="417B205E" w14:textId="44F8AB78" w:rsidR="000D159B" w:rsidRDefault="00566534">
            <w:pPr>
              <w:pStyle w:val="TableParagraph"/>
              <w:spacing w:before="99"/>
              <w:ind w:left="100"/>
              <w:rPr>
                <w:spacing w:val="-10"/>
                <w:sz w:val="24"/>
              </w:rPr>
            </w:pPr>
            <w:r>
              <w:rPr>
                <w:spacing w:val="-10"/>
                <w:sz w:val="24"/>
              </w:rPr>
              <w:t>8</w:t>
            </w:r>
          </w:p>
        </w:tc>
        <w:tc>
          <w:tcPr>
            <w:tcW w:w="4681" w:type="dxa"/>
          </w:tcPr>
          <w:p w14:paraId="2B959F80" w14:textId="725E74F5" w:rsidR="000D159B" w:rsidRDefault="00566534">
            <w:pPr>
              <w:pStyle w:val="TableParagraph"/>
              <w:spacing w:before="99"/>
              <w:ind w:left="97"/>
              <w:rPr>
                <w:sz w:val="24"/>
              </w:rPr>
            </w:pPr>
            <w:r>
              <w:rPr>
                <w:sz w:val="24"/>
              </w:rPr>
              <w:t>Model Building</w:t>
            </w:r>
          </w:p>
        </w:tc>
        <w:tc>
          <w:tcPr>
            <w:tcW w:w="3699" w:type="dxa"/>
          </w:tcPr>
          <w:p w14:paraId="2614B3D0" w14:textId="166F2C6B" w:rsidR="000D159B" w:rsidRDefault="00566534">
            <w:pPr>
              <w:pStyle w:val="TableParagraph"/>
              <w:spacing w:before="99"/>
              <w:ind w:left="97"/>
              <w:rPr>
                <w:sz w:val="24"/>
              </w:rPr>
            </w:pPr>
            <w:r>
              <w:rPr>
                <w:sz w:val="24"/>
              </w:rPr>
              <w:t>32</w:t>
            </w:r>
          </w:p>
        </w:tc>
      </w:tr>
      <w:tr w:rsidR="00914350" w14:paraId="00C20AA8" w14:textId="77777777">
        <w:trPr>
          <w:trHeight w:val="477"/>
        </w:trPr>
        <w:tc>
          <w:tcPr>
            <w:tcW w:w="982" w:type="dxa"/>
          </w:tcPr>
          <w:p w14:paraId="30F60116" w14:textId="65CE4FFB" w:rsidR="00914350" w:rsidRDefault="00566534">
            <w:pPr>
              <w:pStyle w:val="TableParagraph"/>
              <w:spacing w:before="99"/>
              <w:ind w:left="100"/>
              <w:rPr>
                <w:spacing w:val="-10"/>
                <w:sz w:val="24"/>
              </w:rPr>
            </w:pPr>
            <w:r>
              <w:rPr>
                <w:spacing w:val="-10"/>
                <w:sz w:val="24"/>
              </w:rPr>
              <w:t>9</w:t>
            </w:r>
          </w:p>
        </w:tc>
        <w:tc>
          <w:tcPr>
            <w:tcW w:w="4681" w:type="dxa"/>
          </w:tcPr>
          <w:p w14:paraId="68947411" w14:textId="356BB333" w:rsidR="00566534" w:rsidRDefault="00566534" w:rsidP="00566534">
            <w:pPr>
              <w:pStyle w:val="TableParagraph"/>
              <w:spacing w:before="99"/>
              <w:ind w:left="97"/>
              <w:rPr>
                <w:sz w:val="24"/>
              </w:rPr>
            </w:pPr>
            <w:r>
              <w:rPr>
                <w:sz w:val="24"/>
              </w:rPr>
              <w:t>Model Metrics</w:t>
            </w:r>
          </w:p>
        </w:tc>
        <w:tc>
          <w:tcPr>
            <w:tcW w:w="3699" w:type="dxa"/>
          </w:tcPr>
          <w:p w14:paraId="2235B088" w14:textId="7873BC21" w:rsidR="00914350" w:rsidRDefault="00566534">
            <w:pPr>
              <w:pStyle w:val="TableParagraph"/>
              <w:spacing w:before="99"/>
              <w:ind w:left="97"/>
              <w:rPr>
                <w:sz w:val="24"/>
              </w:rPr>
            </w:pPr>
            <w:r>
              <w:rPr>
                <w:sz w:val="24"/>
              </w:rPr>
              <w:t>39</w:t>
            </w:r>
          </w:p>
        </w:tc>
      </w:tr>
      <w:tr w:rsidR="00914350" w14:paraId="3B2AA044" w14:textId="77777777" w:rsidTr="00914350">
        <w:trPr>
          <w:trHeight w:val="523"/>
        </w:trPr>
        <w:tc>
          <w:tcPr>
            <w:tcW w:w="982" w:type="dxa"/>
          </w:tcPr>
          <w:p w14:paraId="0C0B3CCF" w14:textId="72D9A993" w:rsidR="00914350" w:rsidRDefault="00566534" w:rsidP="00914350">
            <w:pPr>
              <w:pStyle w:val="TableParagraph"/>
              <w:spacing w:before="99"/>
              <w:ind w:left="0"/>
              <w:rPr>
                <w:spacing w:val="-10"/>
                <w:sz w:val="24"/>
              </w:rPr>
            </w:pPr>
            <w:r>
              <w:rPr>
                <w:spacing w:val="-10"/>
                <w:sz w:val="24"/>
              </w:rPr>
              <w:t>10</w:t>
            </w:r>
          </w:p>
        </w:tc>
        <w:tc>
          <w:tcPr>
            <w:tcW w:w="4681" w:type="dxa"/>
          </w:tcPr>
          <w:p w14:paraId="2628802E" w14:textId="51F211BC" w:rsidR="00914350" w:rsidRDefault="00566534" w:rsidP="00914350">
            <w:pPr>
              <w:pStyle w:val="TableParagraph"/>
              <w:spacing w:before="99"/>
              <w:rPr>
                <w:sz w:val="24"/>
              </w:rPr>
            </w:pPr>
            <w:r>
              <w:rPr>
                <w:sz w:val="24"/>
              </w:rPr>
              <w:t>Business Interpretation</w:t>
            </w:r>
          </w:p>
        </w:tc>
        <w:tc>
          <w:tcPr>
            <w:tcW w:w="3699" w:type="dxa"/>
          </w:tcPr>
          <w:p w14:paraId="7ACA3A47" w14:textId="7542F247" w:rsidR="00914350" w:rsidRDefault="00566534">
            <w:pPr>
              <w:pStyle w:val="TableParagraph"/>
              <w:spacing w:before="99"/>
              <w:ind w:left="97"/>
              <w:rPr>
                <w:sz w:val="24"/>
              </w:rPr>
            </w:pPr>
            <w:r>
              <w:rPr>
                <w:sz w:val="24"/>
              </w:rPr>
              <w:t>40</w:t>
            </w:r>
          </w:p>
        </w:tc>
      </w:tr>
      <w:tr w:rsidR="00985A82" w14:paraId="023C17D3" w14:textId="77777777">
        <w:trPr>
          <w:trHeight w:val="477"/>
        </w:trPr>
        <w:tc>
          <w:tcPr>
            <w:tcW w:w="982" w:type="dxa"/>
          </w:tcPr>
          <w:p w14:paraId="507526E7" w14:textId="2D2E7D92" w:rsidR="00985A82" w:rsidRDefault="00566534">
            <w:pPr>
              <w:pStyle w:val="TableParagraph"/>
              <w:spacing w:before="99"/>
              <w:ind w:left="100"/>
              <w:rPr>
                <w:spacing w:val="-10"/>
                <w:sz w:val="24"/>
              </w:rPr>
            </w:pPr>
            <w:r>
              <w:rPr>
                <w:spacing w:val="-10"/>
                <w:sz w:val="24"/>
              </w:rPr>
              <w:t>11</w:t>
            </w:r>
          </w:p>
        </w:tc>
        <w:tc>
          <w:tcPr>
            <w:tcW w:w="4681" w:type="dxa"/>
          </w:tcPr>
          <w:p w14:paraId="396248C1" w14:textId="32D00B9F" w:rsidR="00985A82" w:rsidRDefault="00566534" w:rsidP="00914350">
            <w:pPr>
              <w:pStyle w:val="TableParagraph"/>
              <w:spacing w:before="99"/>
              <w:ind w:left="0"/>
              <w:rPr>
                <w:sz w:val="24"/>
              </w:rPr>
            </w:pPr>
            <w:r>
              <w:rPr>
                <w:sz w:val="24"/>
              </w:rPr>
              <w:t>Business/Model Justification</w:t>
            </w:r>
          </w:p>
        </w:tc>
        <w:tc>
          <w:tcPr>
            <w:tcW w:w="3699" w:type="dxa"/>
          </w:tcPr>
          <w:p w14:paraId="0A8DEFFB" w14:textId="101DD544" w:rsidR="00985A82" w:rsidRDefault="00566534">
            <w:pPr>
              <w:pStyle w:val="TableParagraph"/>
              <w:spacing w:before="99"/>
              <w:ind w:left="97"/>
              <w:rPr>
                <w:sz w:val="24"/>
              </w:rPr>
            </w:pPr>
            <w:r>
              <w:rPr>
                <w:sz w:val="24"/>
              </w:rPr>
              <w:t>41</w:t>
            </w:r>
          </w:p>
        </w:tc>
      </w:tr>
    </w:tbl>
    <w:p w14:paraId="680A3C86" w14:textId="77777777" w:rsidR="00B51590" w:rsidRDefault="00B51590">
      <w:pPr>
        <w:rPr>
          <w:sz w:val="24"/>
        </w:rPr>
        <w:sectPr w:rsidR="00B51590" w:rsidSect="00702060">
          <w:pgSz w:w="12240" w:h="15840"/>
          <w:pgMar w:top="920" w:right="1200" w:bottom="1240" w:left="1340" w:header="200" w:footer="1051" w:gutter="0"/>
          <w:pgNumType w:fmt="lowerRoman"/>
          <w:cols w:space="720"/>
        </w:sectPr>
      </w:pPr>
    </w:p>
    <w:p w14:paraId="23AFA04F" w14:textId="77777777" w:rsidR="00285896" w:rsidRPr="00285896" w:rsidRDefault="00285896" w:rsidP="00285896">
      <w:pPr>
        <w:rPr>
          <w:sz w:val="40"/>
        </w:rPr>
        <w:sectPr w:rsidR="00285896" w:rsidRPr="00285896" w:rsidSect="00702060">
          <w:headerReference w:type="even" r:id="rId12"/>
          <w:headerReference w:type="default" r:id="rId13"/>
          <w:footerReference w:type="even" r:id="rId14"/>
          <w:footerReference w:type="default" r:id="rId15"/>
          <w:pgSz w:w="12240" w:h="15840"/>
          <w:pgMar w:top="940" w:right="1200" w:bottom="1540" w:left="1340" w:header="200" w:footer="1358" w:gutter="0"/>
          <w:pgNumType w:start="1"/>
          <w:cols w:space="720"/>
        </w:sectPr>
      </w:pPr>
    </w:p>
    <w:p w14:paraId="6BC0DC9C" w14:textId="44F20DAB" w:rsidR="00B51590" w:rsidRDefault="00263BC5" w:rsidP="00CB5C0D">
      <w:pPr>
        <w:spacing w:before="450"/>
        <w:ind w:right="382"/>
        <w:jc w:val="center"/>
        <w:rPr>
          <w:sz w:val="40"/>
        </w:rPr>
      </w:pPr>
      <w:r>
        <w:rPr>
          <w:sz w:val="40"/>
        </w:rPr>
        <w:t>Project</w:t>
      </w:r>
      <w:r>
        <w:rPr>
          <w:spacing w:val="-3"/>
          <w:sz w:val="40"/>
        </w:rPr>
        <w:t xml:space="preserve"> </w:t>
      </w:r>
      <w:r>
        <w:rPr>
          <w:spacing w:val="-2"/>
          <w:sz w:val="40"/>
        </w:rPr>
        <w:t>Details</w:t>
      </w:r>
    </w:p>
    <w:p w14:paraId="60DC3725" w14:textId="77777777" w:rsidR="00B51590" w:rsidRDefault="00B51590">
      <w:pPr>
        <w:pStyle w:val="BodyText"/>
        <w:spacing w:before="110"/>
        <w:rPr>
          <w:sz w:val="32"/>
        </w:rPr>
      </w:pPr>
    </w:p>
    <w:p w14:paraId="170E25AB" w14:textId="55EC6284" w:rsidR="00B809BC" w:rsidRDefault="00263BC5" w:rsidP="00B809BC">
      <w:pPr>
        <w:pStyle w:val="Heading2"/>
        <w:spacing w:before="1"/>
        <w:rPr>
          <w:spacing w:val="-2"/>
        </w:rPr>
      </w:pPr>
      <w:r>
        <w:t>Industry</w:t>
      </w:r>
      <w:r>
        <w:rPr>
          <w:spacing w:val="-12"/>
        </w:rPr>
        <w:t xml:space="preserve"> </w:t>
      </w:r>
      <w:r>
        <w:rPr>
          <w:spacing w:val="-2"/>
        </w:rPr>
        <w:t>Review</w:t>
      </w:r>
    </w:p>
    <w:p w14:paraId="57BD82C5" w14:textId="77777777" w:rsidR="00B809BC" w:rsidRPr="00B809BC" w:rsidRDefault="00B809BC" w:rsidP="00B809BC"/>
    <w:p w14:paraId="64FD4B10" w14:textId="77777777" w:rsidR="00B51590" w:rsidRPr="00B809BC" w:rsidRDefault="00263BC5" w:rsidP="00B809BC">
      <w:pPr>
        <w:pStyle w:val="Heading3"/>
        <w:numPr>
          <w:ilvl w:val="0"/>
          <w:numId w:val="10"/>
        </w:numPr>
        <w:tabs>
          <w:tab w:val="left" w:pos="819"/>
        </w:tabs>
        <w:spacing w:line="360" w:lineRule="auto"/>
        <w:ind w:left="819" w:hanging="359"/>
        <w:rPr>
          <w:u w:val="none"/>
        </w:rPr>
      </w:pPr>
      <w:r w:rsidRPr="00B809BC">
        <w:t>Current</w:t>
      </w:r>
      <w:r w:rsidRPr="00B809BC">
        <w:rPr>
          <w:spacing w:val="-7"/>
        </w:rPr>
        <w:t xml:space="preserve"> </w:t>
      </w:r>
      <w:r w:rsidRPr="00B809BC">
        <w:t>practices,</w:t>
      </w:r>
      <w:r w:rsidRPr="00B809BC">
        <w:rPr>
          <w:spacing w:val="-7"/>
        </w:rPr>
        <w:t xml:space="preserve"> </w:t>
      </w:r>
      <w:r w:rsidRPr="00B809BC">
        <w:t>Background</w:t>
      </w:r>
      <w:r w:rsidRPr="00B809BC">
        <w:rPr>
          <w:spacing w:val="-7"/>
        </w:rPr>
        <w:t xml:space="preserve"> </w:t>
      </w:r>
      <w:r w:rsidRPr="00B809BC">
        <w:rPr>
          <w:spacing w:val="-2"/>
        </w:rPr>
        <w:t>Research:</w:t>
      </w:r>
    </w:p>
    <w:p w14:paraId="74CCACE1" w14:textId="77777777" w:rsidR="00263BC5" w:rsidRDefault="00263BC5" w:rsidP="00B809BC">
      <w:pPr>
        <w:pStyle w:val="BodyText"/>
        <w:spacing w:line="360" w:lineRule="auto"/>
        <w:ind w:left="720" w:right="302"/>
      </w:pPr>
      <w:r>
        <w:t>The telecommunications industry is increasingly leveraging data analytics to enhance operational efficiency and improve service delivery. By analyzing vast amounts of data from various sources such as network logs and customer interactions, telecom companies can optimize their processes, enhance network performance, and provide better services to their customers.</w:t>
      </w:r>
    </w:p>
    <w:p w14:paraId="0B0E783D" w14:textId="77777777" w:rsidR="00263BC5" w:rsidRDefault="00263BC5" w:rsidP="00B809BC">
      <w:pPr>
        <w:pStyle w:val="BodyText"/>
        <w:spacing w:line="360" w:lineRule="auto"/>
        <w:ind w:left="720" w:right="302"/>
      </w:pPr>
      <w:r>
        <w:t>Telecom data analytics plays a crucial role in detecting and preventing fraudulent activities, improving customer service, and optimizing network resources. The primary objectives include providing detailed network performance insights, supporting decision-making processes, offering in-depth customer behavior analysis, identifying potential network issues proactively, and enhancing operational efficiency while reducing costs.</w:t>
      </w:r>
    </w:p>
    <w:p w14:paraId="165701DA" w14:textId="77777777" w:rsidR="00B51590" w:rsidRDefault="00263BC5" w:rsidP="00B809BC">
      <w:pPr>
        <w:pStyle w:val="BodyText"/>
        <w:spacing w:line="360" w:lineRule="auto"/>
        <w:ind w:left="720" w:right="302"/>
      </w:pPr>
      <w:r>
        <w:t>Data security is paramount in telecom analytics to protect sensitive information and ensure the integrity of network data. Monitoring networks for anomalies and suspicious activities is essential to maintain data privacy and prevent security breaches.</w:t>
      </w:r>
    </w:p>
    <w:p w14:paraId="684A0C3A" w14:textId="77777777" w:rsidR="00B809BC" w:rsidRPr="00B809BC" w:rsidRDefault="009C5B65" w:rsidP="00B809BC">
      <w:pPr>
        <w:spacing w:before="201" w:line="360" w:lineRule="auto"/>
        <w:ind w:left="720"/>
        <w:rPr>
          <w:spacing w:val="-2"/>
          <w:sz w:val="28"/>
          <w:szCs w:val="24"/>
        </w:rPr>
      </w:pPr>
      <w:r w:rsidRPr="00B809BC">
        <w:rPr>
          <w:b/>
          <w:sz w:val="28"/>
          <w:szCs w:val="24"/>
          <w:u w:val="single"/>
        </w:rPr>
        <w:t>Telecom</w:t>
      </w:r>
      <w:r w:rsidR="00263BC5" w:rsidRPr="00B809BC">
        <w:rPr>
          <w:b/>
          <w:spacing w:val="-4"/>
          <w:sz w:val="28"/>
          <w:szCs w:val="24"/>
          <w:u w:val="single"/>
        </w:rPr>
        <w:t xml:space="preserve"> </w:t>
      </w:r>
      <w:r w:rsidR="00263BC5" w:rsidRPr="00B809BC">
        <w:rPr>
          <w:b/>
          <w:sz w:val="28"/>
          <w:szCs w:val="24"/>
          <w:u w:val="single"/>
        </w:rPr>
        <w:t>Analytics</w:t>
      </w:r>
      <w:r w:rsidR="00263BC5" w:rsidRPr="00B809BC">
        <w:rPr>
          <w:b/>
          <w:spacing w:val="-2"/>
          <w:sz w:val="28"/>
          <w:szCs w:val="24"/>
          <w:u w:val="single"/>
        </w:rPr>
        <w:t xml:space="preserve"> Objective</w:t>
      </w:r>
      <w:r w:rsidR="009D3E1E" w:rsidRPr="00B809BC">
        <w:rPr>
          <w:b/>
          <w:spacing w:val="-2"/>
          <w:sz w:val="28"/>
          <w:szCs w:val="24"/>
          <w:u w:val="single"/>
        </w:rPr>
        <w:t>:</w:t>
      </w:r>
      <w:r w:rsidR="00263BC5" w:rsidRPr="00B809BC">
        <w:rPr>
          <w:spacing w:val="-2"/>
          <w:sz w:val="28"/>
          <w:szCs w:val="24"/>
        </w:rPr>
        <w:t xml:space="preserve"> </w:t>
      </w:r>
    </w:p>
    <w:p w14:paraId="469F0147" w14:textId="65257017" w:rsidR="00B809BC" w:rsidRPr="00B809BC" w:rsidRDefault="00263BC5" w:rsidP="00B809BC">
      <w:pPr>
        <w:pStyle w:val="ListParagraph"/>
        <w:numPr>
          <w:ilvl w:val="0"/>
          <w:numId w:val="35"/>
        </w:numPr>
        <w:spacing w:before="201" w:line="360" w:lineRule="auto"/>
        <w:rPr>
          <w:spacing w:val="-2"/>
          <w:sz w:val="24"/>
        </w:rPr>
      </w:pPr>
      <w:r w:rsidRPr="00B809BC">
        <w:rPr>
          <w:spacing w:val="-2"/>
          <w:sz w:val="24"/>
        </w:rPr>
        <w:t>Providing detailed network performance insights.</w:t>
      </w:r>
    </w:p>
    <w:p w14:paraId="7599209B" w14:textId="3D6AD5F6" w:rsidR="00B809BC" w:rsidRPr="00B809BC" w:rsidRDefault="00263BC5" w:rsidP="00B809BC">
      <w:pPr>
        <w:pStyle w:val="ListParagraph"/>
        <w:numPr>
          <w:ilvl w:val="0"/>
          <w:numId w:val="35"/>
        </w:numPr>
        <w:tabs>
          <w:tab w:val="left" w:pos="1540"/>
        </w:tabs>
        <w:spacing w:before="1" w:line="360" w:lineRule="auto"/>
        <w:rPr>
          <w:spacing w:val="-2"/>
          <w:sz w:val="24"/>
        </w:rPr>
      </w:pPr>
      <w:r w:rsidRPr="00B809BC">
        <w:rPr>
          <w:spacing w:val="-2"/>
          <w:sz w:val="24"/>
        </w:rPr>
        <w:t>Supporting decision-making processes in network management.</w:t>
      </w:r>
    </w:p>
    <w:p w14:paraId="07D67761" w14:textId="595D9139" w:rsidR="00B809BC" w:rsidRPr="00B809BC" w:rsidRDefault="00263BC5" w:rsidP="00B809BC">
      <w:pPr>
        <w:pStyle w:val="ListParagraph"/>
        <w:numPr>
          <w:ilvl w:val="0"/>
          <w:numId w:val="35"/>
        </w:numPr>
        <w:tabs>
          <w:tab w:val="left" w:pos="1540"/>
        </w:tabs>
        <w:spacing w:before="1" w:line="360" w:lineRule="auto"/>
        <w:rPr>
          <w:spacing w:val="-2"/>
          <w:sz w:val="24"/>
        </w:rPr>
      </w:pPr>
      <w:r w:rsidRPr="00B809BC">
        <w:rPr>
          <w:spacing w:val="-2"/>
          <w:sz w:val="24"/>
        </w:rPr>
        <w:t>Offering in-depth customer behavior analysis for personalized services.</w:t>
      </w:r>
    </w:p>
    <w:p w14:paraId="7BF819E8" w14:textId="7F0F44FC" w:rsidR="00B809BC" w:rsidRPr="00B809BC" w:rsidRDefault="00263BC5" w:rsidP="00B809BC">
      <w:pPr>
        <w:pStyle w:val="ListParagraph"/>
        <w:numPr>
          <w:ilvl w:val="0"/>
          <w:numId w:val="35"/>
        </w:numPr>
        <w:tabs>
          <w:tab w:val="left" w:pos="1540"/>
        </w:tabs>
        <w:spacing w:before="1" w:line="360" w:lineRule="auto"/>
        <w:rPr>
          <w:spacing w:val="-2"/>
          <w:sz w:val="24"/>
        </w:rPr>
      </w:pPr>
      <w:r w:rsidRPr="00B809BC">
        <w:rPr>
          <w:spacing w:val="-2"/>
          <w:sz w:val="24"/>
        </w:rPr>
        <w:t>Identifying potential network issues proactively to ensure uninterrupted service.</w:t>
      </w:r>
    </w:p>
    <w:p w14:paraId="0BB3D0DF" w14:textId="219C15AC" w:rsidR="00B51590" w:rsidRPr="00B809BC" w:rsidRDefault="00263BC5" w:rsidP="00B809BC">
      <w:pPr>
        <w:pStyle w:val="ListParagraph"/>
        <w:numPr>
          <w:ilvl w:val="0"/>
          <w:numId w:val="35"/>
        </w:numPr>
        <w:tabs>
          <w:tab w:val="left" w:pos="1540"/>
        </w:tabs>
        <w:spacing w:before="1" w:line="360" w:lineRule="auto"/>
        <w:rPr>
          <w:spacing w:val="-2"/>
          <w:sz w:val="24"/>
        </w:rPr>
        <w:sectPr w:rsidR="00B51590" w:rsidRPr="00B809BC" w:rsidSect="00702060">
          <w:type w:val="continuous"/>
          <w:pgSz w:w="12240" w:h="15840"/>
          <w:pgMar w:top="940" w:right="1200" w:bottom="1540" w:left="1340" w:header="200" w:footer="1358" w:gutter="0"/>
          <w:pgNumType w:start="1"/>
          <w:cols w:space="720"/>
        </w:sectPr>
      </w:pPr>
      <w:r w:rsidRPr="00B809BC">
        <w:rPr>
          <w:spacing w:val="-2"/>
          <w:sz w:val="24"/>
        </w:rPr>
        <w:t>Enhancing operational efficiency and reducing costs through optimized resource allocation.</w:t>
      </w:r>
    </w:p>
    <w:p w14:paraId="0C60AA4C" w14:textId="77777777" w:rsidR="00B51590" w:rsidRDefault="00B51590">
      <w:pPr>
        <w:pStyle w:val="BodyText"/>
        <w:spacing w:before="55"/>
        <w:rPr>
          <w:sz w:val="20"/>
        </w:rPr>
      </w:pPr>
    </w:p>
    <w:p w14:paraId="7371CA52" w14:textId="77777777" w:rsidR="00B51590" w:rsidRDefault="00263BC5">
      <w:pPr>
        <w:pStyle w:val="BodyText"/>
        <w:spacing w:line="59" w:lineRule="exact"/>
        <w:ind w:left="100"/>
        <w:rPr>
          <w:sz w:val="5"/>
        </w:rPr>
      </w:pPr>
      <w:r>
        <w:rPr>
          <w:noProof/>
          <w:sz w:val="5"/>
          <w:lang w:val="en-IN" w:eastAsia="en-IN"/>
        </w:rPr>
        <w:drawing>
          <wp:inline distT="0" distB="0" distL="0" distR="0" wp14:anchorId="35F4206A" wp14:editId="718C54A0">
            <wp:extent cx="5928740" cy="3800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928740" cy="38004"/>
                    </a:xfrm>
                    <a:prstGeom prst="rect">
                      <a:avLst/>
                    </a:prstGeom>
                  </pic:spPr>
                </pic:pic>
              </a:graphicData>
            </a:graphic>
          </wp:inline>
        </w:drawing>
      </w:r>
    </w:p>
    <w:p w14:paraId="6F6BAC23" w14:textId="77777777" w:rsidR="00B51590" w:rsidRDefault="00263BC5">
      <w:pPr>
        <w:pStyle w:val="Heading3"/>
        <w:numPr>
          <w:ilvl w:val="0"/>
          <w:numId w:val="10"/>
        </w:numPr>
        <w:tabs>
          <w:tab w:val="left" w:pos="819"/>
        </w:tabs>
        <w:spacing w:before="81"/>
        <w:ind w:left="819" w:hanging="359"/>
        <w:rPr>
          <w:u w:val="none"/>
        </w:rPr>
      </w:pPr>
      <w:r>
        <w:t>Literature</w:t>
      </w:r>
      <w:r>
        <w:rPr>
          <w:spacing w:val="-5"/>
        </w:rPr>
        <w:t xml:space="preserve"> </w:t>
      </w:r>
      <w:r>
        <w:rPr>
          <w:spacing w:val="-2"/>
        </w:rPr>
        <w:t>Review:</w:t>
      </w:r>
    </w:p>
    <w:p w14:paraId="5768F566" w14:textId="335C61BC" w:rsidR="00B809BC" w:rsidRPr="00B809BC" w:rsidRDefault="00597612" w:rsidP="00B809BC">
      <w:pPr>
        <w:pStyle w:val="Heading4"/>
        <w:numPr>
          <w:ilvl w:val="0"/>
          <w:numId w:val="9"/>
        </w:numPr>
        <w:tabs>
          <w:tab w:val="left" w:pos="1180"/>
        </w:tabs>
        <w:spacing w:before="200" w:line="360" w:lineRule="auto"/>
        <w:rPr>
          <w:u w:val="single"/>
        </w:rPr>
      </w:pPr>
      <w:r w:rsidRPr="00B809BC">
        <w:rPr>
          <w:u w:val="single"/>
        </w:rPr>
        <w:t>Information Systems &amp; Information Technology in Telecommunication Sectors</w:t>
      </w:r>
      <w:r w:rsidR="009C5B65" w:rsidRPr="00B809BC">
        <w:rPr>
          <w:u w:val="single"/>
        </w:rPr>
        <w:t>:</w:t>
      </w:r>
    </w:p>
    <w:p w14:paraId="09BD9398" w14:textId="05DF9337" w:rsidR="00B809BC" w:rsidRPr="00B809BC" w:rsidRDefault="00597612" w:rsidP="00B809BC">
      <w:pPr>
        <w:spacing w:line="360" w:lineRule="auto"/>
        <w:ind w:left="1180"/>
        <w:rPr>
          <w:sz w:val="24"/>
          <w:szCs w:val="24"/>
        </w:rPr>
      </w:pPr>
      <w:r w:rsidRPr="00B809BC">
        <w:rPr>
          <w:sz w:val="24"/>
          <w:szCs w:val="24"/>
        </w:rPr>
        <w:t xml:space="preserve"> The telecommunication sector is a key industry where information technology plays a vital role. Information technology is instrumental in enhancing operational efficiency and service delivery within the telecommunication sectors by leveraging data and information effectively.</w:t>
      </w:r>
    </w:p>
    <w:p w14:paraId="15B6648A" w14:textId="6F8A6C01" w:rsidR="00B51590" w:rsidRPr="009C5B65" w:rsidRDefault="00597612" w:rsidP="00B809BC">
      <w:pPr>
        <w:pStyle w:val="Heading3"/>
        <w:numPr>
          <w:ilvl w:val="0"/>
          <w:numId w:val="9"/>
        </w:numPr>
        <w:tabs>
          <w:tab w:val="left" w:pos="1179"/>
        </w:tabs>
        <w:spacing w:line="360" w:lineRule="auto"/>
        <w:rPr>
          <w:sz w:val="24"/>
          <w:szCs w:val="24"/>
        </w:rPr>
      </w:pPr>
      <w:r w:rsidRPr="009C5B65">
        <w:rPr>
          <w:sz w:val="24"/>
          <w:szCs w:val="24"/>
        </w:rPr>
        <w:t>Telecommunication Predictions and Decision Support System (DSS)</w:t>
      </w:r>
      <w:r w:rsidR="009C5B65" w:rsidRPr="009C5B65">
        <w:rPr>
          <w:sz w:val="24"/>
          <w:szCs w:val="24"/>
        </w:rPr>
        <w:t>:</w:t>
      </w:r>
    </w:p>
    <w:p w14:paraId="4FEE4C1D" w14:textId="53CE57EE" w:rsidR="00B809BC" w:rsidRDefault="00597612" w:rsidP="00B809BC">
      <w:pPr>
        <w:pStyle w:val="BodyText"/>
        <w:spacing w:before="162" w:line="360" w:lineRule="auto"/>
        <w:ind w:left="1180" w:right="268"/>
      </w:pPr>
      <w:r w:rsidRPr="00597612">
        <w:t>Telecommunication prediction involves utilizing data analytics to forecast future trends and optimize operational costs. By analyzing historical data and patterns, predictive analytics can anticipate potential network issues and optimize resource allocation in advance.</w:t>
      </w:r>
    </w:p>
    <w:p w14:paraId="5E0C77D7" w14:textId="51BB4EED" w:rsidR="00B51590" w:rsidRPr="009C5B65" w:rsidRDefault="00597612" w:rsidP="00B809BC">
      <w:pPr>
        <w:pStyle w:val="Heading3"/>
        <w:numPr>
          <w:ilvl w:val="0"/>
          <w:numId w:val="9"/>
        </w:numPr>
        <w:tabs>
          <w:tab w:val="left" w:pos="1179"/>
        </w:tabs>
        <w:spacing w:line="360" w:lineRule="auto"/>
        <w:rPr>
          <w:sz w:val="24"/>
          <w:szCs w:val="24"/>
        </w:rPr>
      </w:pPr>
      <w:r w:rsidRPr="009C5B65">
        <w:rPr>
          <w:sz w:val="24"/>
          <w:szCs w:val="24"/>
        </w:rPr>
        <w:t>Role of Predictive Analytics in Telecommunication Industry</w:t>
      </w:r>
      <w:r w:rsidR="009C5B65" w:rsidRPr="009C5B65">
        <w:rPr>
          <w:sz w:val="24"/>
          <w:szCs w:val="24"/>
        </w:rPr>
        <w:t>:</w:t>
      </w:r>
    </w:p>
    <w:p w14:paraId="7F7E544C" w14:textId="5BEF9E2D" w:rsidR="00B51590" w:rsidRPr="00B809BC" w:rsidRDefault="00597612" w:rsidP="00B809BC">
      <w:pPr>
        <w:pStyle w:val="BodyText"/>
        <w:spacing w:before="162" w:line="360" w:lineRule="auto"/>
        <w:ind w:left="1180" w:right="316"/>
      </w:pPr>
      <w:r w:rsidRPr="00597612">
        <w:t>Predictive analytics plays a crucial role in the telecommunication sector by enabling proactive network management and enhancing overall operational efficiency. By identifying potential network issues early on, predictive analytics helps telecom companies improve service quality, prevent downtime, and reduce operational costs.</w:t>
      </w:r>
    </w:p>
    <w:p w14:paraId="6563D718" w14:textId="77777777" w:rsidR="00B809BC" w:rsidRDefault="00597612" w:rsidP="00B809BC">
      <w:pPr>
        <w:pStyle w:val="Heading3"/>
        <w:numPr>
          <w:ilvl w:val="0"/>
          <w:numId w:val="9"/>
        </w:numPr>
        <w:tabs>
          <w:tab w:val="left" w:pos="1179"/>
        </w:tabs>
        <w:spacing w:line="360" w:lineRule="auto"/>
        <w:rPr>
          <w:sz w:val="24"/>
          <w:szCs w:val="24"/>
        </w:rPr>
      </w:pPr>
      <w:r w:rsidRPr="00817EA5">
        <w:rPr>
          <w:sz w:val="24"/>
          <w:szCs w:val="24"/>
        </w:rPr>
        <w:t>Financial Factors in Telecommunication Predictive Analytics</w:t>
      </w:r>
      <w:r w:rsidR="009C5B65" w:rsidRPr="00817EA5">
        <w:rPr>
          <w:sz w:val="24"/>
          <w:szCs w:val="24"/>
        </w:rPr>
        <w:t>:</w:t>
      </w:r>
    </w:p>
    <w:p w14:paraId="1D553812" w14:textId="19441EF2" w:rsidR="00B51590" w:rsidRPr="00B809BC" w:rsidRDefault="00597612" w:rsidP="00B809BC">
      <w:pPr>
        <w:spacing w:line="360" w:lineRule="auto"/>
        <w:ind w:left="1180"/>
        <w:rPr>
          <w:sz w:val="24"/>
          <w:szCs w:val="24"/>
        </w:rPr>
      </w:pPr>
      <w:r w:rsidRPr="00B809BC">
        <w:rPr>
          <w:sz w:val="24"/>
          <w:szCs w:val="24"/>
        </w:rPr>
        <w:t>Cost-effectiveness is a significant benefit of implementing predictive analytics in the telecommunication industry. Efficient utilization of data and information can lead to cost reductions by optimizing network performance, streamlining operations, and improving resource allocation. By simplifying data management and reducing irregularities, telecommunication companies can enhance their predictive analytics capabilities while minimizing costs.</w:t>
      </w:r>
    </w:p>
    <w:p w14:paraId="6954D384" w14:textId="77777777" w:rsidR="00B51590" w:rsidRDefault="00B51590">
      <w:pPr>
        <w:sectPr w:rsidR="00B51590" w:rsidSect="00702060">
          <w:pgSz w:w="12240" w:h="15840"/>
          <w:pgMar w:top="920" w:right="1200" w:bottom="1240" w:left="1340" w:header="200" w:footer="1051" w:gutter="0"/>
          <w:pgNumType w:start="2"/>
          <w:cols w:space="720"/>
        </w:sectPr>
      </w:pPr>
    </w:p>
    <w:p w14:paraId="139368A3" w14:textId="3C9668A5" w:rsidR="00B51590" w:rsidRDefault="00B51590" w:rsidP="003C6998">
      <w:pPr>
        <w:pStyle w:val="BodyText"/>
        <w:spacing w:line="59" w:lineRule="exact"/>
        <w:rPr>
          <w:sz w:val="5"/>
        </w:rPr>
      </w:pPr>
    </w:p>
    <w:p w14:paraId="47C87EDD" w14:textId="32187A95" w:rsidR="00B51590" w:rsidRPr="003C6998" w:rsidRDefault="00263BC5" w:rsidP="003C6998">
      <w:pPr>
        <w:pStyle w:val="Heading2"/>
        <w:spacing w:line="360" w:lineRule="auto"/>
        <w:rPr>
          <w:sz w:val="28"/>
          <w:szCs w:val="28"/>
          <w:u w:val="none"/>
        </w:rPr>
      </w:pPr>
      <w:r w:rsidRPr="003C6998">
        <w:rPr>
          <w:sz w:val="28"/>
          <w:szCs w:val="28"/>
        </w:rPr>
        <w:t>Dataset</w:t>
      </w:r>
      <w:r w:rsidRPr="003C6998">
        <w:rPr>
          <w:spacing w:val="-10"/>
          <w:sz w:val="28"/>
          <w:szCs w:val="28"/>
        </w:rPr>
        <w:t xml:space="preserve"> </w:t>
      </w:r>
      <w:r w:rsidRPr="003C6998">
        <w:rPr>
          <w:sz w:val="28"/>
          <w:szCs w:val="28"/>
        </w:rPr>
        <w:t>and</w:t>
      </w:r>
      <w:r w:rsidRPr="003C6998">
        <w:rPr>
          <w:spacing w:val="-9"/>
          <w:sz w:val="28"/>
          <w:szCs w:val="28"/>
        </w:rPr>
        <w:t xml:space="preserve"> </w:t>
      </w:r>
      <w:r w:rsidRPr="003C6998">
        <w:rPr>
          <w:spacing w:val="-2"/>
          <w:sz w:val="28"/>
          <w:szCs w:val="28"/>
        </w:rPr>
        <w:t>Domain</w:t>
      </w:r>
    </w:p>
    <w:p w14:paraId="71B7D0DB" w14:textId="77777777" w:rsidR="00B51590" w:rsidRPr="009C5B65" w:rsidRDefault="00263BC5" w:rsidP="003C6998">
      <w:pPr>
        <w:pStyle w:val="Heading3"/>
        <w:numPr>
          <w:ilvl w:val="0"/>
          <w:numId w:val="8"/>
        </w:numPr>
        <w:tabs>
          <w:tab w:val="left" w:pos="819"/>
        </w:tabs>
        <w:spacing w:before="1" w:line="360" w:lineRule="auto"/>
        <w:ind w:left="819" w:hanging="359"/>
        <w:rPr>
          <w:sz w:val="24"/>
          <w:szCs w:val="24"/>
          <w:u w:val="none"/>
        </w:rPr>
      </w:pPr>
      <w:r w:rsidRPr="009C5B65">
        <w:rPr>
          <w:sz w:val="24"/>
          <w:szCs w:val="24"/>
        </w:rPr>
        <w:t>Domain</w:t>
      </w:r>
      <w:r w:rsidRPr="009C5B65">
        <w:rPr>
          <w:spacing w:val="-6"/>
          <w:sz w:val="24"/>
          <w:szCs w:val="24"/>
        </w:rPr>
        <w:t xml:space="preserve"> </w:t>
      </w:r>
      <w:r w:rsidRPr="009C5B65">
        <w:rPr>
          <w:spacing w:val="-2"/>
          <w:sz w:val="24"/>
          <w:szCs w:val="24"/>
        </w:rPr>
        <w:t>Background:</w:t>
      </w:r>
    </w:p>
    <w:p w14:paraId="33D442F7" w14:textId="77777777" w:rsidR="009A1775" w:rsidRPr="003C6998" w:rsidRDefault="009A1775" w:rsidP="003C6998">
      <w:pPr>
        <w:pStyle w:val="BodyText"/>
        <w:spacing w:line="360" w:lineRule="auto"/>
        <w:ind w:left="820" w:right="302"/>
      </w:pPr>
      <w:r w:rsidRPr="003C6998">
        <w:rPr>
          <w:shd w:val="clear" w:color="auto" w:fill="FFFFFF"/>
        </w:rPr>
        <w:t>In the telecom industry, customers are able to choose from multiple service providers and actively switch from one operator to another. In this highly competitive market, the telecommunications industry experiences an average of 15-25% annual churn rate. Given the fact that it costs 5-10 times more to acquire a new customer than to retain an existing one, customer retention has now become even more important than customer acquisition.</w:t>
      </w:r>
    </w:p>
    <w:p w14:paraId="31E7B939" w14:textId="508C9A41" w:rsidR="00B51590" w:rsidRPr="003C6998" w:rsidRDefault="009A1775" w:rsidP="003C6998">
      <w:pPr>
        <w:pStyle w:val="BodyText"/>
        <w:spacing w:before="199" w:line="360" w:lineRule="auto"/>
        <w:ind w:left="820" w:right="316"/>
        <w:rPr>
          <w:b/>
          <w:bCs/>
        </w:rPr>
      </w:pPr>
      <w:r w:rsidRPr="003C6998">
        <w:rPr>
          <w:shd w:val="clear" w:color="auto" w:fill="FFFFFF"/>
        </w:rPr>
        <w:t>For many incumbent operators, retaining high profitable customers is the number one business goal. To reduce customer churn, telecom companies need to</w:t>
      </w:r>
      <w:r w:rsidRPr="003C6998">
        <w:rPr>
          <w:b/>
          <w:bCs/>
          <w:shd w:val="clear" w:color="auto" w:fill="FFFFFF"/>
        </w:rPr>
        <w:t> </w:t>
      </w:r>
      <w:r w:rsidRPr="003C6998">
        <w:rPr>
          <w:rStyle w:val="Strong"/>
          <w:b w:val="0"/>
          <w:bCs w:val="0"/>
          <w:bdr w:val="none" w:sz="0" w:space="0" w:color="auto" w:frame="1"/>
          <w:shd w:val="clear" w:color="auto" w:fill="FFFFFF"/>
        </w:rPr>
        <w:t>predict which customers are at high risk of churn</w:t>
      </w:r>
      <w:r w:rsidRPr="003C6998">
        <w:rPr>
          <w:b/>
          <w:bCs/>
          <w:shd w:val="clear" w:color="auto" w:fill="FFFFFF"/>
        </w:rPr>
        <w:t xml:space="preserve">. </w:t>
      </w:r>
    </w:p>
    <w:p w14:paraId="21B98EFC" w14:textId="77777777" w:rsidR="00B51590" w:rsidRPr="009C5B65" w:rsidRDefault="00263BC5" w:rsidP="003C6998">
      <w:pPr>
        <w:pStyle w:val="Heading3"/>
        <w:numPr>
          <w:ilvl w:val="0"/>
          <w:numId w:val="8"/>
        </w:numPr>
        <w:tabs>
          <w:tab w:val="left" w:pos="819"/>
        </w:tabs>
        <w:spacing w:line="360" w:lineRule="auto"/>
        <w:ind w:left="819" w:hanging="359"/>
        <w:rPr>
          <w:sz w:val="24"/>
          <w:szCs w:val="24"/>
          <w:u w:val="none"/>
        </w:rPr>
      </w:pPr>
      <w:r w:rsidRPr="009C5B65">
        <w:rPr>
          <w:spacing w:val="-2"/>
          <w:sz w:val="24"/>
          <w:szCs w:val="24"/>
        </w:rPr>
        <w:t>Dataset:</w:t>
      </w:r>
    </w:p>
    <w:p w14:paraId="66AF13C4" w14:textId="77777777" w:rsidR="00B51590" w:rsidRDefault="00263BC5" w:rsidP="003C6998">
      <w:pPr>
        <w:pStyle w:val="BodyText"/>
        <w:spacing w:before="97" w:line="360" w:lineRule="auto"/>
        <w:ind w:left="820"/>
      </w:pPr>
      <w:r>
        <w:t>T</w:t>
      </w:r>
      <w:r w:rsidR="000349AB">
        <w:t xml:space="preserve">his is the </w:t>
      </w:r>
      <w:r>
        <w:t>dataset made available</w:t>
      </w:r>
      <w:r w:rsidR="000349AB">
        <w:t xml:space="preserve"> from Kaggle</w:t>
      </w:r>
      <w:r>
        <w:t>. The dataset</w:t>
      </w:r>
      <w:r>
        <w:rPr>
          <w:spacing w:val="-4"/>
        </w:rPr>
        <w:t xml:space="preserve"> </w:t>
      </w:r>
      <w:r>
        <w:t>consists</w:t>
      </w:r>
      <w:r>
        <w:rPr>
          <w:spacing w:val="-4"/>
        </w:rPr>
        <w:t xml:space="preserve"> </w:t>
      </w:r>
      <w:r>
        <w:t>of</w:t>
      </w:r>
      <w:r>
        <w:rPr>
          <w:spacing w:val="-4"/>
        </w:rPr>
        <w:t xml:space="preserve"> </w:t>
      </w:r>
      <w:r w:rsidR="000349AB">
        <w:t>69999</w:t>
      </w:r>
      <w:r>
        <w:rPr>
          <w:spacing w:val="-4"/>
        </w:rPr>
        <w:t xml:space="preserve"> </w:t>
      </w:r>
      <w:r>
        <w:t>rows,</w:t>
      </w:r>
      <w:r>
        <w:rPr>
          <w:spacing w:val="-4"/>
        </w:rPr>
        <w:t xml:space="preserve"> </w:t>
      </w:r>
      <w:r>
        <w:t>and</w:t>
      </w:r>
      <w:r>
        <w:rPr>
          <w:spacing w:val="-4"/>
        </w:rPr>
        <w:t xml:space="preserve"> </w:t>
      </w:r>
      <w:r w:rsidR="000349AB">
        <w:t>172</w:t>
      </w:r>
      <w:r>
        <w:rPr>
          <w:spacing w:val="-4"/>
        </w:rPr>
        <w:t xml:space="preserve"> </w:t>
      </w:r>
      <w:r>
        <w:t>columns</w:t>
      </w:r>
      <w:r>
        <w:rPr>
          <w:spacing w:val="-2"/>
        </w:rPr>
        <w:t xml:space="preserve"> </w:t>
      </w:r>
      <w:r>
        <w:t>which</w:t>
      </w:r>
      <w:r>
        <w:rPr>
          <w:spacing w:val="-4"/>
        </w:rPr>
        <w:t xml:space="preserve"> </w:t>
      </w:r>
      <w:r>
        <w:t>describe</w:t>
      </w:r>
      <w:r>
        <w:rPr>
          <w:spacing w:val="-5"/>
        </w:rPr>
        <w:t xml:space="preserve"> </w:t>
      </w:r>
      <w:r w:rsidR="000349AB">
        <w:t xml:space="preserve">telecom </w:t>
      </w:r>
      <w:r>
        <w:t>records</w:t>
      </w:r>
      <w:r>
        <w:rPr>
          <w:spacing w:val="-4"/>
        </w:rPr>
        <w:t xml:space="preserve"> </w:t>
      </w:r>
      <w:r>
        <w:t>on different types of parameters.</w:t>
      </w:r>
    </w:p>
    <w:p w14:paraId="65962536" w14:textId="77777777" w:rsidR="00B51590" w:rsidRDefault="00263BC5" w:rsidP="003C6998">
      <w:pPr>
        <w:pStyle w:val="BodyText"/>
        <w:spacing w:line="360" w:lineRule="auto"/>
        <w:ind w:left="820" w:right="316"/>
      </w:pPr>
      <w:r>
        <w:t>In order to simplify calculations and model building given the limitations of our machine's</w:t>
      </w:r>
      <w:r>
        <w:rPr>
          <w:spacing w:val="-4"/>
        </w:rPr>
        <w:t xml:space="preserve"> </w:t>
      </w:r>
      <w:r>
        <w:t>specifications,</w:t>
      </w:r>
      <w:r>
        <w:rPr>
          <w:spacing w:val="-2"/>
        </w:rPr>
        <w:t xml:space="preserve"> </w:t>
      </w:r>
      <w:r>
        <w:t>we</w:t>
      </w:r>
      <w:r>
        <w:rPr>
          <w:spacing w:val="-5"/>
        </w:rPr>
        <w:t xml:space="preserve"> </w:t>
      </w:r>
      <w:r>
        <w:t>have</w:t>
      </w:r>
      <w:r>
        <w:rPr>
          <w:spacing w:val="-4"/>
        </w:rPr>
        <w:t xml:space="preserve"> </w:t>
      </w:r>
      <w:r>
        <w:t>decided</w:t>
      </w:r>
      <w:r>
        <w:rPr>
          <w:spacing w:val="-4"/>
        </w:rPr>
        <w:t xml:space="preserve"> </w:t>
      </w:r>
      <w:r>
        <w:t>to</w:t>
      </w:r>
      <w:r>
        <w:rPr>
          <w:spacing w:val="-4"/>
        </w:rPr>
        <w:t xml:space="preserve"> </w:t>
      </w:r>
      <w:r w:rsidR="00070EB9">
        <w:t>drop some columns which are not needed for our model building in the further process</w:t>
      </w:r>
      <w:r>
        <w:t>.</w:t>
      </w:r>
    </w:p>
    <w:p w14:paraId="4C1E6EBE" w14:textId="77777777" w:rsidR="00127320" w:rsidRDefault="00127320" w:rsidP="003C6998">
      <w:pPr>
        <w:pStyle w:val="BodyText"/>
        <w:spacing w:before="1" w:line="360" w:lineRule="auto"/>
        <w:ind w:left="820"/>
      </w:pPr>
    </w:p>
    <w:p w14:paraId="468B5EF7" w14:textId="25594288" w:rsidR="00B51590" w:rsidRDefault="00263BC5" w:rsidP="003C6998">
      <w:pPr>
        <w:pStyle w:val="BodyText"/>
        <w:spacing w:before="1" w:line="360" w:lineRule="auto"/>
        <w:ind w:left="820"/>
        <w:rPr>
          <w:spacing w:val="-2"/>
        </w:rPr>
      </w:pPr>
      <w:r>
        <w:t>Our</w:t>
      </w:r>
      <w:r>
        <w:rPr>
          <w:spacing w:val="-3"/>
        </w:rPr>
        <w:t xml:space="preserve"> </w:t>
      </w:r>
      <w:r>
        <w:t>dataset</w:t>
      </w:r>
      <w:r>
        <w:rPr>
          <w:spacing w:val="-1"/>
        </w:rPr>
        <w:t xml:space="preserve"> </w:t>
      </w:r>
      <w:r>
        <w:t>includes</w:t>
      </w:r>
      <w:r>
        <w:rPr>
          <w:spacing w:val="-1"/>
        </w:rPr>
        <w:t xml:space="preserve"> </w:t>
      </w:r>
      <w:r>
        <w:t xml:space="preserve">the </w:t>
      </w:r>
      <w:r w:rsidR="009C5B65">
        <w:t xml:space="preserve">acronyms </w:t>
      </w:r>
      <w:r>
        <w:t xml:space="preserve">listed </w:t>
      </w:r>
      <w:r>
        <w:rPr>
          <w:spacing w:val="-2"/>
        </w:rPr>
        <w:t>below:</w:t>
      </w:r>
    </w:p>
    <w:tbl>
      <w:tblPr>
        <w:tblStyle w:val="TableGrid"/>
        <w:tblW w:w="9452" w:type="dxa"/>
        <w:tblInd w:w="820" w:type="dxa"/>
        <w:tblLook w:val="04A0" w:firstRow="1" w:lastRow="0" w:firstColumn="1" w:lastColumn="0" w:noHBand="0" w:noVBand="1"/>
      </w:tblPr>
      <w:tblGrid>
        <w:gridCol w:w="4726"/>
        <w:gridCol w:w="4726"/>
      </w:tblGrid>
      <w:tr w:rsidR="00082D20" w14:paraId="64ABD7F5" w14:textId="77777777" w:rsidTr="00F0355E">
        <w:trPr>
          <w:trHeight w:val="532"/>
        </w:trPr>
        <w:tc>
          <w:tcPr>
            <w:tcW w:w="4726" w:type="dxa"/>
          </w:tcPr>
          <w:p w14:paraId="43A8742D" w14:textId="0C6E65E1" w:rsidR="00082D20" w:rsidRPr="00082D20" w:rsidRDefault="00082D20" w:rsidP="00082D20">
            <w:pPr>
              <w:pStyle w:val="BodyText"/>
              <w:spacing w:before="1"/>
              <w:ind w:left="460"/>
              <w:rPr>
                <w:b/>
                <w:bCs/>
              </w:rPr>
            </w:pPr>
            <w:r w:rsidRPr="00082D20">
              <w:rPr>
                <w:b/>
                <w:bCs/>
                <w:sz w:val="28"/>
                <w:szCs w:val="28"/>
              </w:rPr>
              <w:t>Acronyms:</w:t>
            </w:r>
          </w:p>
        </w:tc>
        <w:tc>
          <w:tcPr>
            <w:tcW w:w="4726" w:type="dxa"/>
          </w:tcPr>
          <w:p w14:paraId="307DC99A" w14:textId="7E20635A" w:rsidR="00082D20" w:rsidRPr="00082D20" w:rsidRDefault="00082D20">
            <w:pPr>
              <w:pStyle w:val="BodyText"/>
              <w:spacing w:before="1"/>
              <w:rPr>
                <w:b/>
                <w:bCs/>
              </w:rPr>
            </w:pPr>
            <w:r w:rsidRPr="00082D20">
              <w:rPr>
                <w:b/>
                <w:bCs/>
                <w:sz w:val="28"/>
                <w:szCs w:val="28"/>
              </w:rPr>
              <w:t>Description:</w:t>
            </w:r>
          </w:p>
        </w:tc>
      </w:tr>
      <w:tr w:rsidR="00F0355E" w14:paraId="478BE9F7" w14:textId="77777777" w:rsidTr="00F0355E">
        <w:trPr>
          <w:trHeight w:val="532"/>
        </w:trPr>
        <w:tc>
          <w:tcPr>
            <w:tcW w:w="4726" w:type="dxa"/>
          </w:tcPr>
          <w:p w14:paraId="58A66C11" w14:textId="49C36983" w:rsidR="00F0355E" w:rsidRPr="009C5B65" w:rsidRDefault="00082D20" w:rsidP="00082D20">
            <w:pPr>
              <w:pStyle w:val="BodyText"/>
              <w:numPr>
                <w:ilvl w:val="0"/>
                <w:numId w:val="14"/>
              </w:numPr>
              <w:spacing w:before="1"/>
              <w:rPr>
                <w:sz w:val="28"/>
                <w:szCs w:val="28"/>
              </w:rPr>
            </w:pPr>
            <w:r w:rsidRPr="009C5B65">
              <w:rPr>
                <w:sz w:val="28"/>
                <w:szCs w:val="28"/>
              </w:rPr>
              <w:t>CIRCLE_ID</w:t>
            </w:r>
          </w:p>
        </w:tc>
        <w:tc>
          <w:tcPr>
            <w:tcW w:w="4726" w:type="dxa"/>
          </w:tcPr>
          <w:p w14:paraId="038CB1C1" w14:textId="4F40EA69" w:rsidR="00F0355E" w:rsidRDefault="00082D20">
            <w:pPr>
              <w:pStyle w:val="BodyText"/>
              <w:spacing w:before="1"/>
            </w:pPr>
            <w:r w:rsidRPr="00082D20">
              <w:t>Telecom circle area to which the customer belongs to</w:t>
            </w:r>
          </w:p>
        </w:tc>
      </w:tr>
      <w:tr w:rsidR="00082D20" w14:paraId="1B0568CA" w14:textId="77777777" w:rsidTr="00F0355E">
        <w:trPr>
          <w:trHeight w:val="532"/>
        </w:trPr>
        <w:tc>
          <w:tcPr>
            <w:tcW w:w="4726" w:type="dxa"/>
          </w:tcPr>
          <w:p w14:paraId="4A25C413" w14:textId="6B55E0EA" w:rsidR="00082D20" w:rsidRPr="009C5B65" w:rsidRDefault="00082D20" w:rsidP="00082D20">
            <w:pPr>
              <w:pStyle w:val="BodyText"/>
              <w:numPr>
                <w:ilvl w:val="0"/>
                <w:numId w:val="14"/>
              </w:numPr>
              <w:spacing w:before="1"/>
              <w:rPr>
                <w:sz w:val="28"/>
                <w:szCs w:val="28"/>
              </w:rPr>
            </w:pPr>
            <w:r w:rsidRPr="009C5B65">
              <w:rPr>
                <w:sz w:val="28"/>
                <w:szCs w:val="28"/>
              </w:rPr>
              <w:t>LOC</w:t>
            </w:r>
          </w:p>
        </w:tc>
        <w:tc>
          <w:tcPr>
            <w:tcW w:w="4726" w:type="dxa"/>
          </w:tcPr>
          <w:p w14:paraId="25DFEFF6" w14:textId="496E7D60" w:rsidR="00082D20" w:rsidRPr="00FE1798" w:rsidRDefault="00082D20" w:rsidP="00082D20">
            <w:pPr>
              <w:pStyle w:val="BodyText"/>
              <w:spacing w:before="1"/>
            </w:pPr>
            <w:r w:rsidRPr="00FE1798">
              <w:t>Local calls within same telecom circle</w:t>
            </w:r>
          </w:p>
        </w:tc>
      </w:tr>
      <w:tr w:rsidR="00082D20" w14:paraId="2DC4DB74" w14:textId="77777777" w:rsidTr="00F0355E">
        <w:trPr>
          <w:trHeight w:val="532"/>
        </w:trPr>
        <w:tc>
          <w:tcPr>
            <w:tcW w:w="4726" w:type="dxa"/>
          </w:tcPr>
          <w:p w14:paraId="5D9B930D" w14:textId="3430B9F7" w:rsidR="00082D20" w:rsidRPr="009C5B65" w:rsidRDefault="00082D20" w:rsidP="00082D20">
            <w:pPr>
              <w:pStyle w:val="BodyText"/>
              <w:numPr>
                <w:ilvl w:val="0"/>
                <w:numId w:val="14"/>
              </w:numPr>
              <w:spacing w:before="1"/>
              <w:rPr>
                <w:sz w:val="28"/>
                <w:szCs w:val="28"/>
              </w:rPr>
            </w:pPr>
            <w:r w:rsidRPr="009C5B65">
              <w:rPr>
                <w:sz w:val="28"/>
                <w:szCs w:val="28"/>
              </w:rPr>
              <w:t>STD</w:t>
            </w:r>
          </w:p>
        </w:tc>
        <w:tc>
          <w:tcPr>
            <w:tcW w:w="4726" w:type="dxa"/>
          </w:tcPr>
          <w:p w14:paraId="34655043" w14:textId="43BE5ADB" w:rsidR="00082D20" w:rsidRDefault="00082D20" w:rsidP="00082D20">
            <w:pPr>
              <w:pStyle w:val="BodyText"/>
              <w:spacing w:before="1"/>
            </w:pPr>
            <w:r w:rsidRPr="00FE1798">
              <w:t>STD calls outside the calling circle</w:t>
            </w:r>
          </w:p>
        </w:tc>
      </w:tr>
      <w:tr w:rsidR="00082D20" w14:paraId="43548DA9" w14:textId="77777777" w:rsidTr="00F0355E">
        <w:trPr>
          <w:trHeight w:val="532"/>
        </w:trPr>
        <w:tc>
          <w:tcPr>
            <w:tcW w:w="4726" w:type="dxa"/>
          </w:tcPr>
          <w:p w14:paraId="7423C50F" w14:textId="064DAD32" w:rsidR="00082D20" w:rsidRPr="009C5B65" w:rsidRDefault="00082D20" w:rsidP="00082D20">
            <w:pPr>
              <w:pStyle w:val="BodyText"/>
              <w:numPr>
                <w:ilvl w:val="0"/>
                <w:numId w:val="14"/>
              </w:numPr>
              <w:spacing w:before="1"/>
              <w:rPr>
                <w:sz w:val="28"/>
                <w:szCs w:val="28"/>
              </w:rPr>
            </w:pPr>
            <w:r w:rsidRPr="009C5B65">
              <w:rPr>
                <w:sz w:val="28"/>
                <w:szCs w:val="28"/>
              </w:rPr>
              <w:t>IC</w:t>
            </w:r>
          </w:p>
        </w:tc>
        <w:tc>
          <w:tcPr>
            <w:tcW w:w="4726" w:type="dxa"/>
          </w:tcPr>
          <w:p w14:paraId="1B4BBB13" w14:textId="1540C404" w:rsidR="00082D20" w:rsidRDefault="00082D20" w:rsidP="00082D20">
            <w:pPr>
              <w:pStyle w:val="BodyText"/>
              <w:spacing w:before="1"/>
            </w:pPr>
            <w:r w:rsidRPr="0076714F">
              <w:t>Incoming calls</w:t>
            </w:r>
          </w:p>
        </w:tc>
      </w:tr>
      <w:tr w:rsidR="00082D20" w14:paraId="08E6DDF9" w14:textId="77777777" w:rsidTr="00F0355E">
        <w:trPr>
          <w:trHeight w:val="532"/>
        </w:trPr>
        <w:tc>
          <w:tcPr>
            <w:tcW w:w="4726" w:type="dxa"/>
          </w:tcPr>
          <w:p w14:paraId="1DCB6A5B" w14:textId="2A35448C" w:rsidR="00082D20" w:rsidRPr="009C5B65" w:rsidRDefault="00082D20" w:rsidP="00082D20">
            <w:pPr>
              <w:pStyle w:val="BodyText"/>
              <w:numPr>
                <w:ilvl w:val="0"/>
                <w:numId w:val="14"/>
              </w:numPr>
              <w:spacing w:before="1"/>
              <w:rPr>
                <w:sz w:val="28"/>
                <w:szCs w:val="28"/>
              </w:rPr>
            </w:pPr>
            <w:r w:rsidRPr="009C5B65">
              <w:rPr>
                <w:sz w:val="28"/>
                <w:szCs w:val="28"/>
              </w:rPr>
              <w:t>OG</w:t>
            </w:r>
          </w:p>
        </w:tc>
        <w:tc>
          <w:tcPr>
            <w:tcW w:w="4726" w:type="dxa"/>
          </w:tcPr>
          <w:p w14:paraId="1FBBF65C" w14:textId="5C3F492B" w:rsidR="00082D20" w:rsidRDefault="00082D20" w:rsidP="00082D20">
            <w:pPr>
              <w:pStyle w:val="BodyText"/>
              <w:spacing w:before="1"/>
            </w:pPr>
            <w:r w:rsidRPr="0076714F">
              <w:t>Outgoing calls</w:t>
            </w:r>
          </w:p>
        </w:tc>
      </w:tr>
      <w:tr w:rsidR="00082D20" w14:paraId="187E0A69" w14:textId="77777777" w:rsidTr="00F0355E">
        <w:trPr>
          <w:trHeight w:val="509"/>
        </w:trPr>
        <w:tc>
          <w:tcPr>
            <w:tcW w:w="4726" w:type="dxa"/>
          </w:tcPr>
          <w:p w14:paraId="1BDE55ED" w14:textId="6831FB8E" w:rsidR="00082D20" w:rsidRPr="009C5B65" w:rsidRDefault="00082D20" w:rsidP="00082D20">
            <w:pPr>
              <w:pStyle w:val="BodyText"/>
              <w:numPr>
                <w:ilvl w:val="0"/>
                <w:numId w:val="14"/>
              </w:numPr>
              <w:spacing w:before="1"/>
              <w:rPr>
                <w:sz w:val="28"/>
                <w:szCs w:val="28"/>
              </w:rPr>
            </w:pPr>
            <w:r w:rsidRPr="009C5B65">
              <w:rPr>
                <w:sz w:val="28"/>
                <w:szCs w:val="28"/>
              </w:rPr>
              <w:t>T2T</w:t>
            </w:r>
            <w:r w:rsidRPr="009C5B65">
              <w:rPr>
                <w:sz w:val="28"/>
                <w:szCs w:val="28"/>
              </w:rPr>
              <w:tab/>
            </w:r>
          </w:p>
        </w:tc>
        <w:tc>
          <w:tcPr>
            <w:tcW w:w="4726" w:type="dxa"/>
          </w:tcPr>
          <w:p w14:paraId="3B932EFA" w14:textId="35CB0D4C" w:rsidR="00082D20" w:rsidRDefault="00082D20" w:rsidP="00082D20">
            <w:pPr>
              <w:pStyle w:val="BodyText"/>
              <w:spacing w:before="1"/>
            </w:pPr>
            <w:r w:rsidRPr="0076714F">
              <w:t xml:space="preserve">Operator T to T </w:t>
            </w:r>
            <w:r w:rsidR="00324EBF" w:rsidRPr="0076714F">
              <w:t>i.e.</w:t>
            </w:r>
            <w:r w:rsidRPr="0076714F">
              <w:t xml:space="preserve"> within same operator mobile to mobile</w:t>
            </w:r>
          </w:p>
        </w:tc>
      </w:tr>
      <w:tr w:rsidR="00082D20" w14:paraId="540A0F0A" w14:textId="77777777" w:rsidTr="00F0355E">
        <w:trPr>
          <w:trHeight w:val="532"/>
        </w:trPr>
        <w:tc>
          <w:tcPr>
            <w:tcW w:w="4726" w:type="dxa"/>
          </w:tcPr>
          <w:p w14:paraId="36620C9A" w14:textId="1DF90917" w:rsidR="00082D20" w:rsidRPr="009C5B65" w:rsidRDefault="00082D20" w:rsidP="00082D20">
            <w:pPr>
              <w:pStyle w:val="BodyText"/>
              <w:numPr>
                <w:ilvl w:val="0"/>
                <w:numId w:val="14"/>
              </w:numPr>
              <w:spacing w:before="1"/>
              <w:rPr>
                <w:sz w:val="28"/>
                <w:szCs w:val="28"/>
              </w:rPr>
            </w:pPr>
            <w:r w:rsidRPr="009C5B65">
              <w:rPr>
                <w:sz w:val="28"/>
                <w:szCs w:val="28"/>
              </w:rPr>
              <w:t>T2M</w:t>
            </w:r>
          </w:p>
        </w:tc>
        <w:tc>
          <w:tcPr>
            <w:tcW w:w="4726" w:type="dxa"/>
          </w:tcPr>
          <w:p w14:paraId="6A8A3B19" w14:textId="6CF9B55D" w:rsidR="00082D20" w:rsidRDefault="00082D20" w:rsidP="00082D20">
            <w:pPr>
              <w:pStyle w:val="BodyText"/>
              <w:spacing w:before="1"/>
            </w:pPr>
            <w:r w:rsidRPr="0076714F">
              <w:t>Operator T to other operator mobile</w:t>
            </w:r>
          </w:p>
        </w:tc>
      </w:tr>
      <w:tr w:rsidR="00082D20" w14:paraId="21658679" w14:textId="77777777" w:rsidTr="00F0355E">
        <w:trPr>
          <w:trHeight w:val="532"/>
        </w:trPr>
        <w:tc>
          <w:tcPr>
            <w:tcW w:w="4726" w:type="dxa"/>
          </w:tcPr>
          <w:p w14:paraId="20EFCE1F" w14:textId="682D573B" w:rsidR="00082D20" w:rsidRPr="009C5B65" w:rsidRDefault="00082D20" w:rsidP="00082D20">
            <w:pPr>
              <w:pStyle w:val="BodyText"/>
              <w:numPr>
                <w:ilvl w:val="0"/>
                <w:numId w:val="14"/>
              </w:numPr>
              <w:spacing w:before="1"/>
              <w:rPr>
                <w:sz w:val="28"/>
                <w:szCs w:val="28"/>
              </w:rPr>
            </w:pPr>
            <w:r w:rsidRPr="009C5B65">
              <w:rPr>
                <w:sz w:val="28"/>
                <w:szCs w:val="28"/>
              </w:rPr>
              <w:t>T2O</w:t>
            </w:r>
          </w:p>
        </w:tc>
        <w:tc>
          <w:tcPr>
            <w:tcW w:w="4726" w:type="dxa"/>
          </w:tcPr>
          <w:p w14:paraId="2AC34CC9" w14:textId="05E24A80" w:rsidR="00082D20" w:rsidRDefault="00082D20" w:rsidP="00082D20">
            <w:pPr>
              <w:pStyle w:val="BodyText"/>
              <w:spacing w:before="1"/>
            </w:pPr>
            <w:r w:rsidRPr="0076714F">
              <w:t>Operator T to other operator fixed line</w:t>
            </w:r>
          </w:p>
        </w:tc>
      </w:tr>
      <w:tr w:rsidR="00082D20" w14:paraId="40043FAD" w14:textId="77777777" w:rsidTr="00F0355E">
        <w:trPr>
          <w:trHeight w:val="532"/>
        </w:trPr>
        <w:tc>
          <w:tcPr>
            <w:tcW w:w="4726" w:type="dxa"/>
          </w:tcPr>
          <w:p w14:paraId="6AEC5902" w14:textId="16FB949D" w:rsidR="00082D20" w:rsidRPr="009C5B65" w:rsidRDefault="00082D20" w:rsidP="00082D20">
            <w:pPr>
              <w:pStyle w:val="BodyText"/>
              <w:numPr>
                <w:ilvl w:val="0"/>
                <w:numId w:val="14"/>
              </w:numPr>
              <w:spacing w:before="1"/>
              <w:rPr>
                <w:sz w:val="28"/>
                <w:szCs w:val="28"/>
              </w:rPr>
            </w:pPr>
            <w:r w:rsidRPr="009C5B65">
              <w:rPr>
                <w:sz w:val="28"/>
                <w:szCs w:val="28"/>
              </w:rPr>
              <w:lastRenderedPageBreak/>
              <w:t>T2F</w:t>
            </w:r>
            <w:r w:rsidRPr="009C5B65">
              <w:rPr>
                <w:sz w:val="28"/>
                <w:szCs w:val="28"/>
              </w:rPr>
              <w:tab/>
            </w:r>
          </w:p>
        </w:tc>
        <w:tc>
          <w:tcPr>
            <w:tcW w:w="4726" w:type="dxa"/>
          </w:tcPr>
          <w:p w14:paraId="081F9E30" w14:textId="6EAE69E3" w:rsidR="00082D20" w:rsidRDefault="00082D20" w:rsidP="00082D20">
            <w:pPr>
              <w:pStyle w:val="BodyText"/>
              <w:spacing w:before="1"/>
            </w:pPr>
            <w:r w:rsidRPr="0076714F">
              <w:t>Operator T to fixed lines of T</w:t>
            </w:r>
          </w:p>
        </w:tc>
      </w:tr>
      <w:tr w:rsidR="00082D20" w14:paraId="05658AB7" w14:textId="77777777" w:rsidTr="00F0355E">
        <w:trPr>
          <w:trHeight w:val="532"/>
        </w:trPr>
        <w:tc>
          <w:tcPr>
            <w:tcW w:w="4726" w:type="dxa"/>
          </w:tcPr>
          <w:p w14:paraId="35EF9192" w14:textId="3CCE106B" w:rsidR="00082D20" w:rsidRPr="009C5B65" w:rsidRDefault="00082D20" w:rsidP="00082D20">
            <w:pPr>
              <w:pStyle w:val="BodyText"/>
              <w:numPr>
                <w:ilvl w:val="0"/>
                <w:numId w:val="14"/>
              </w:numPr>
              <w:spacing w:before="1"/>
              <w:rPr>
                <w:sz w:val="28"/>
                <w:szCs w:val="28"/>
              </w:rPr>
            </w:pPr>
            <w:r w:rsidRPr="009C5B65">
              <w:rPr>
                <w:color w:val="000000"/>
                <w:sz w:val="28"/>
                <w:szCs w:val="28"/>
              </w:rPr>
              <w:t>T2C</w:t>
            </w:r>
          </w:p>
        </w:tc>
        <w:tc>
          <w:tcPr>
            <w:tcW w:w="4726" w:type="dxa"/>
          </w:tcPr>
          <w:p w14:paraId="42B06D7F" w14:textId="57C31D27" w:rsidR="00082D20" w:rsidRDefault="00082D20" w:rsidP="00082D20">
            <w:pPr>
              <w:pStyle w:val="BodyText"/>
              <w:spacing w:before="1"/>
            </w:pPr>
            <w:r w:rsidRPr="0076714F">
              <w:t>Operator T to its own call center</w:t>
            </w:r>
          </w:p>
        </w:tc>
      </w:tr>
      <w:tr w:rsidR="00082D20" w14:paraId="566D48CE" w14:textId="77777777" w:rsidTr="00F0355E">
        <w:trPr>
          <w:trHeight w:val="532"/>
        </w:trPr>
        <w:tc>
          <w:tcPr>
            <w:tcW w:w="4726" w:type="dxa"/>
          </w:tcPr>
          <w:p w14:paraId="01E3BD11" w14:textId="3CBFE6E5" w:rsidR="00082D20" w:rsidRPr="009C5B65" w:rsidRDefault="00082D20" w:rsidP="00082D20">
            <w:pPr>
              <w:pStyle w:val="BodyText"/>
              <w:numPr>
                <w:ilvl w:val="0"/>
                <w:numId w:val="14"/>
              </w:numPr>
              <w:spacing w:before="1"/>
              <w:rPr>
                <w:sz w:val="28"/>
                <w:szCs w:val="28"/>
              </w:rPr>
            </w:pPr>
            <w:r w:rsidRPr="009C5B65">
              <w:rPr>
                <w:sz w:val="28"/>
                <w:szCs w:val="28"/>
              </w:rPr>
              <w:t>ARPU</w:t>
            </w:r>
          </w:p>
        </w:tc>
        <w:tc>
          <w:tcPr>
            <w:tcW w:w="4726" w:type="dxa"/>
          </w:tcPr>
          <w:p w14:paraId="18D8F64B" w14:textId="15A36702" w:rsidR="00082D20" w:rsidRDefault="00082D20" w:rsidP="00082D20">
            <w:pPr>
              <w:pStyle w:val="BodyText"/>
              <w:spacing w:before="1"/>
            </w:pPr>
            <w:r w:rsidRPr="0076714F">
              <w:t>Average revenue per user</w:t>
            </w:r>
          </w:p>
        </w:tc>
      </w:tr>
      <w:tr w:rsidR="00082D20" w14:paraId="3C6F52F3" w14:textId="77777777" w:rsidTr="00F0355E">
        <w:trPr>
          <w:trHeight w:val="532"/>
        </w:trPr>
        <w:tc>
          <w:tcPr>
            <w:tcW w:w="4726" w:type="dxa"/>
          </w:tcPr>
          <w:p w14:paraId="342F89A1" w14:textId="3F067FC3" w:rsidR="00082D20" w:rsidRPr="009C5B65" w:rsidRDefault="00082D20" w:rsidP="00082D20">
            <w:pPr>
              <w:pStyle w:val="BodyText"/>
              <w:numPr>
                <w:ilvl w:val="0"/>
                <w:numId w:val="14"/>
              </w:numPr>
              <w:spacing w:before="1"/>
              <w:rPr>
                <w:sz w:val="28"/>
                <w:szCs w:val="28"/>
              </w:rPr>
            </w:pPr>
            <w:r w:rsidRPr="009C5B65">
              <w:rPr>
                <w:sz w:val="28"/>
                <w:szCs w:val="28"/>
              </w:rPr>
              <w:t>MOU</w:t>
            </w:r>
          </w:p>
        </w:tc>
        <w:tc>
          <w:tcPr>
            <w:tcW w:w="4726" w:type="dxa"/>
          </w:tcPr>
          <w:p w14:paraId="1EBFBAD5" w14:textId="4BCBA587" w:rsidR="00082D20" w:rsidRDefault="00082D20" w:rsidP="00082D20">
            <w:pPr>
              <w:pStyle w:val="BodyText"/>
              <w:spacing w:before="1"/>
            </w:pPr>
            <w:r w:rsidRPr="0076714F">
              <w:t>Minutes of usage voice calls</w:t>
            </w:r>
          </w:p>
        </w:tc>
      </w:tr>
      <w:tr w:rsidR="00082D20" w14:paraId="75C7EE2E" w14:textId="77777777" w:rsidTr="00F0355E">
        <w:trPr>
          <w:trHeight w:val="532"/>
        </w:trPr>
        <w:tc>
          <w:tcPr>
            <w:tcW w:w="4726" w:type="dxa"/>
          </w:tcPr>
          <w:p w14:paraId="47A7D423" w14:textId="572551C2" w:rsidR="00082D20" w:rsidRPr="009C5B65" w:rsidRDefault="00082D20" w:rsidP="00082D20">
            <w:pPr>
              <w:pStyle w:val="BodyText"/>
              <w:numPr>
                <w:ilvl w:val="0"/>
                <w:numId w:val="14"/>
              </w:numPr>
              <w:spacing w:before="1"/>
              <w:rPr>
                <w:sz w:val="28"/>
                <w:szCs w:val="28"/>
              </w:rPr>
            </w:pPr>
            <w:r w:rsidRPr="009C5B65">
              <w:rPr>
                <w:sz w:val="28"/>
                <w:szCs w:val="28"/>
              </w:rPr>
              <w:t>AON</w:t>
            </w:r>
          </w:p>
        </w:tc>
        <w:tc>
          <w:tcPr>
            <w:tcW w:w="4726" w:type="dxa"/>
          </w:tcPr>
          <w:p w14:paraId="0C821763" w14:textId="0B8B10FD" w:rsidR="00082D20" w:rsidRDefault="00082D20" w:rsidP="00082D20">
            <w:pPr>
              <w:pStyle w:val="BodyText"/>
              <w:spacing w:before="1"/>
            </w:pPr>
            <w:r w:rsidRPr="0076714F">
              <w:t>Age on network number of days the customer is using the operator T network</w:t>
            </w:r>
          </w:p>
        </w:tc>
      </w:tr>
      <w:tr w:rsidR="00082D20" w14:paraId="6CE96774" w14:textId="77777777" w:rsidTr="00F0355E">
        <w:trPr>
          <w:trHeight w:val="532"/>
        </w:trPr>
        <w:tc>
          <w:tcPr>
            <w:tcW w:w="4726" w:type="dxa"/>
          </w:tcPr>
          <w:p w14:paraId="0F70B42C" w14:textId="5BE616BD" w:rsidR="00082D20" w:rsidRPr="009C5B65" w:rsidRDefault="00082D20" w:rsidP="00082D20">
            <w:pPr>
              <w:pStyle w:val="BodyText"/>
              <w:numPr>
                <w:ilvl w:val="0"/>
                <w:numId w:val="14"/>
              </w:numPr>
              <w:spacing w:before="1"/>
              <w:rPr>
                <w:sz w:val="28"/>
                <w:szCs w:val="28"/>
              </w:rPr>
            </w:pPr>
            <w:r w:rsidRPr="009C5B65">
              <w:rPr>
                <w:sz w:val="28"/>
                <w:szCs w:val="28"/>
              </w:rPr>
              <w:t>ONNET</w:t>
            </w:r>
          </w:p>
        </w:tc>
        <w:tc>
          <w:tcPr>
            <w:tcW w:w="4726" w:type="dxa"/>
          </w:tcPr>
          <w:p w14:paraId="71BCA3EB" w14:textId="1CEBBD5D" w:rsidR="00082D20" w:rsidRDefault="00082D20" w:rsidP="00082D20">
            <w:pPr>
              <w:pStyle w:val="BodyText"/>
              <w:spacing w:before="1"/>
            </w:pPr>
            <w:r w:rsidRPr="0076714F">
              <w:t>All kind of calls within the same operator network</w:t>
            </w:r>
          </w:p>
        </w:tc>
      </w:tr>
      <w:tr w:rsidR="00082D20" w14:paraId="3EEEC330" w14:textId="77777777" w:rsidTr="00F0355E">
        <w:trPr>
          <w:trHeight w:val="532"/>
        </w:trPr>
        <w:tc>
          <w:tcPr>
            <w:tcW w:w="4726" w:type="dxa"/>
          </w:tcPr>
          <w:p w14:paraId="22F95915" w14:textId="7780F137" w:rsidR="00082D20" w:rsidRPr="009C5B65" w:rsidRDefault="00082D20" w:rsidP="00082D20">
            <w:pPr>
              <w:pStyle w:val="BodyText"/>
              <w:numPr>
                <w:ilvl w:val="0"/>
                <w:numId w:val="14"/>
              </w:numPr>
              <w:spacing w:before="1"/>
              <w:rPr>
                <w:sz w:val="28"/>
                <w:szCs w:val="28"/>
              </w:rPr>
            </w:pPr>
            <w:r w:rsidRPr="009C5B65">
              <w:rPr>
                <w:sz w:val="28"/>
                <w:szCs w:val="28"/>
              </w:rPr>
              <w:t>OFFNET</w:t>
            </w:r>
          </w:p>
        </w:tc>
        <w:tc>
          <w:tcPr>
            <w:tcW w:w="4726" w:type="dxa"/>
          </w:tcPr>
          <w:p w14:paraId="52DB378B" w14:textId="4D12E02C" w:rsidR="00082D20" w:rsidRDefault="00082D20" w:rsidP="00082D20">
            <w:pPr>
              <w:pStyle w:val="BodyText"/>
              <w:spacing w:before="1"/>
            </w:pPr>
            <w:r w:rsidRPr="0076714F">
              <w:t>All kind of calls outside the operator T network</w:t>
            </w:r>
          </w:p>
        </w:tc>
      </w:tr>
      <w:tr w:rsidR="00082D20" w14:paraId="64EE0C58" w14:textId="77777777" w:rsidTr="00F0355E">
        <w:trPr>
          <w:trHeight w:val="532"/>
        </w:trPr>
        <w:tc>
          <w:tcPr>
            <w:tcW w:w="4726" w:type="dxa"/>
          </w:tcPr>
          <w:p w14:paraId="10DBD03D" w14:textId="3B11DB05" w:rsidR="00082D20" w:rsidRPr="009C5B65" w:rsidRDefault="00082D20" w:rsidP="00082D20">
            <w:pPr>
              <w:pStyle w:val="BodyText"/>
              <w:numPr>
                <w:ilvl w:val="0"/>
                <w:numId w:val="14"/>
              </w:numPr>
              <w:spacing w:before="1"/>
              <w:rPr>
                <w:sz w:val="28"/>
                <w:szCs w:val="28"/>
              </w:rPr>
            </w:pPr>
            <w:r w:rsidRPr="009C5B65">
              <w:rPr>
                <w:sz w:val="28"/>
                <w:szCs w:val="28"/>
              </w:rPr>
              <w:t>ROAM</w:t>
            </w:r>
          </w:p>
        </w:tc>
        <w:tc>
          <w:tcPr>
            <w:tcW w:w="4726" w:type="dxa"/>
          </w:tcPr>
          <w:p w14:paraId="5BD06636" w14:textId="0305F2F3" w:rsidR="00082D20" w:rsidRDefault="00082D20" w:rsidP="00082D20">
            <w:pPr>
              <w:pStyle w:val="BodyText"/>
              <w:spacing w:before="1"/>
            </w:pPr>
            <w:r w:rsidRPr="0076714F">
              <w:t>Indicates that customer is in roaming zone during the call</w:t>
            </w:r>
          </w:p>
        </w:tc>
      </w:tr>
      <w:tr w:rsidR="00082D20" w14:paraId="1086544F" w14:textId="77777777" w:rsidTr="00F0355E">
        <w:trPr>
          <w:trHeight w:val="532"/>
        </w:trPr>
        <w:tc>
          <w:tcPr>
            <w:tcW w:w="4726" w:type="dxa"/>
          </w:tcPr>
          <w:p w14:paraId="7F1B83C2" w14:textId="100D6CD9" w:rsidR="00082D20" w:rsidRPr="009C5B65" w:rsidRDefault="00082D20" w:rsidP="00082D20">
            <w:pPr>
              <w:pStyle w:val="BodyText"/>
              <w:numPr>
                <w:ilvl w:val="0"/>
                <w:numId w:val="14"/>
              </w:numPr>
              <w:spacing w:before="1"/>
              <w:rPr>
                <w:sz w:val="28"/>
                <w:szCs w:val="28"/>
              </w:rPr>
            </w:pPr>
            <w:r w:rsidRPr="009C5B65">
              <w:rPr>
                <w:sz w:val="28"/>
                <w:szCs w:val="28"/>
              </w:rPr>
              <w:t>SPL</w:t>
            </w:r>
            <w:r w:rsidRPr="009C5B65">
              <w:rPr>
                <w:sz w:val="28"/>
                <w:szCs w:val="28"/>
              </w:rPr>
              <w:tab/>
            </w:r>
          </w:p>
        </w:tc>
        <w:tc>
          <w:tcPr>
            <w:tcW w:w="4726" w:type="dxa"/>
          </w:tcPr>
          <w:p w14:paraId="5D9AA3AF" w14:textId="37F0CA77" w:rsidR="00082D20" w:rsidRDefault="00082D20" w:rsidP="00082D20">
            <w:pPr>
              <w:pStyle w:val="BodyText"/>
              <w:spacing w:before="1"/>
            </w:pPr>
            <w:r w:rsidRPr="0076714F">
              <w:t>Special calls</w:t>
            </w:r>
          </w:p>
        </w:tc>
      </w:tr>
      <w:tr w:rsidR="00082D20" w14:paraId="6B5CE834" w14:textId="77777777" w:rsidTr="00F0355E">
        <w:trPr>
          <w:trHeight w:val="532"/>
        </w:trPr>
        <w:tc>
          <w:tcPr>
            <w:tcW w:w="4726" w:type="dxa"/>
          </w:tcPr>
          <w:p w14:paraId="59E3EC06" w14:textId="0544D1B2" w:rsidR="00082D20" w:rsidRPr="009C5B65" w:rsidRDefault="00082D20" w:rsidP="00082D20">
            <w:pPr>
              <w:pStyle w:val="BodyText"/>
              <w:numPr>
                <w:ilvl w:val="0"/>
                <w:numId w:val="14"/>
              </w:numPr>
              <w:spacing w:before="1"/>
              <w:rPr>
                <w:sz w:val="28"/>
                <w:szCs w:val="28"/>
              </w:rPr>
            </w:pPr>
            <w:r w:rsidRPr="009C5B65">
              <w:rPr>
                <w:sz w:val="28"/>
                <w:szCs w:val="28"/>
              </w:rPr>
              <w:t>ISD</w:t>
            </w:r>
          </w:p>
        </w:tc>
        <w:tc>
          <w:tcPr>
            <w:tcW w:w="4726" w:type="dxa"/>
          </w:tcPr>
          <w:p w14:paraId="17E29AE4" w14:textId="504703C8" w:rsidR="00082D20" w:rsidRDefault="00082D20" w:rsidP="00082D20">
            <w:pPr>
              <w:pStyle w:val="BodyText"/>
              <w:spacing w:before="1"/>
            </w:pPr>
            <w:r w:rsidRPr="0076714F">
              <w:t>ISD calls</w:t>
            </w:r>
          </w:p>
        </w:tc>
      </w:tr>
      <w:tr w:rsidR="00082D20" w14:paraId="4D108C02" w14:textId="77777777" w:rsidTr="00F0355E">
        <w:trPr>
          <w:trHeight w:val="532"/>
        </w:trPr>
        <w:tc>
          <w:tcPr>
            <w:tcW w:w="4726" w:type="dxa"/>
          </w:tcPr>
          <w:p w14:paraId="2DBB6D80" w14:textId="03684218" w:rsidR="00082D20" w:rsidRPr="009C5B65" w:rsidRDefault="00082D20" w:rsidP="00082D20">
            <w:pPr>
              <w:pStyle w:val="BodyText"/>
              <w:numPr>
                <w:ilvl w:val="0"/>
                <w:numId w:val="14"/>
              </w:numPr>
              <w:spacing w:before="1"/>
              <w:rPr>
                <w:sz w:val="28"/>
                <w:szCs w:val="28"/>
              </w:rPr>
            </w:pPr>
            <w:r w:rsidRPr="009C5B65">
              <w:rPr>
                <w:sz w:val="28"/>
                <w:szCs w:val="28"/>
              </w:rPr>
              <w:t>RECH</w:t>
            </w:r>
          </w:p>
        </w:tc>
        <w:tc>
          <w:tcPr>
            <w:tcW w:w="4726" w:type="dxa"/>
          </w:tcPr>
          <w:p w14:paraId="0A64835F" w14:textId="6B17D565" w:rsidR="00082D20" w:rsidRDefault="00082D20" w:rsidP="00082D20">
            <w:pPr>
              <w:pStyle w:val="BodyText"/>
              <w:spacing w:before="1"/>
            </w:pPr>
            <w:r w:rsidRPr="0076714F">
              <w:t>Recharge</w:t>
            </w:r>
          </w:p>
        </w:tc>
      </w:tr>
      <w:tr w:rsidR="00082D20" w14:paraId="48843BF5" w14:textId="77777777" w:rsidTr="00F0355E">
        <w:trPr>
          <w:trHeight w:val="532"/>
        </w:trPr>
        <w:tc>
          <w:tcPr>
            <w:tcW w:w="4726" w:type="dxa"/>
          </w:tcPr>
          <w:p w14:paraId="3C758421" w14:textId="3A3F5AF7" w:rsidR="00082D20" w:rsidRPr="009C5B65" w:rsidRDefault="00082D20" w:rsidP="00082D20">
            <w:pPr>
              <w:pStyle w:val="BodyText"/>
              <w:numPr>
                <w:ilvl w:val="0"/>
                <w:numId w:val="14"/>
              </w:numPr>
              <w:spacing w:before="1"/>
              <w:rPr>
                <w:sz w:val="28"/>
                <w:szCs w:val="28"/>
              </w:rPr>
            </w:pPr>
            <w:r w:rsidRPr="009C5B65">
              <w:rPr>
                <w:sz w:val="28"/>
                <w:szCs w:val="28"/>
              </w:rPr>
              <w:t>NUM</w:t>
            </w:r>
          </w:p>
        </w:tc>
        <w:tc>
          <w:tcPr>
            <w:tcW w:w="4726" w:type="dxa"/>
          </w:tcPr>
          <w:p w14:paraId="035AABFA" w14:textId="6F401137" w:rsidR="00082D20" w:rsidRDefault="00082D20" w:rsidP="00082D20">
            <w:pPr>
              <w:pStyle w:val="BodyText"/>
              <w:spacing w:before="1"/>
            </w:pPr>
            <w:r w:rsidRPr="0076714F">
              <w:t>Number</w:t>
            </w:r>
          </w:p>
        </w:tc>
      </w:tr>
      <w:tr w:rsidR="00082D20" w14:paraId="6C3ADAC2" w14:textId="77777777" w:rsidTr="00F0355E">
        <w:trPr>
          <w:trHeight w:val="532"/>
        </w:trPr>
        <w:tc>
          <w:tcPr>
            <w:tcW w:w="4726" w:type="dxa"/>
          </w:tcPr>
          <w:p w14:paraId="489A45FE" w14:textId="3504D6C3" w:rsidR="00082D20" w:rsidRPr="009C5B65" w:rsidRDefault="00082D20" w:rsidP="00082D20">
            <w:pPr>
              <w:pStyle w:val="BodyText"/>
              <w:numPr>
                <w:ilvl w:val="0"/>
                <w:numId w:val="14"/>
              </w:numPr>
              <w:spacing w:before="1"/>
              <w:rPr>
                <w:sz w:val="28"/>
                <w:szCs w:val="28"/>
              </w:rPr>
            </w:pPr>
            <w:r w:rsidRPr="009C5B65">
              <w:rPr>
                <w:sz w:val="28"/>
                <w:szCs w:val="28"/>
              </w:rPr>
              <w:t>AMT</w:t>
            </w:r>
          </w:p>
        </w:tc>
        <w:tc>
          <w:tcPr>
            <w:tcW w:w="4726" w:type="dxa"/>
          </w:tcPr>
          <w:p w14:paraId="617BFA36" w14:textId="52825871" w:rsidR="00082D20" w:rsidRDefault="00082D20" w:rsidP="00082D20">
            <w:pPr>
              <w:pStyle w:val="BodyText"/>
              <w:spacing w:before="1"/>
            </w:pPr>
            <w:r w:rsidRPr="0076714F">
              <w:t>Amount in local currency</w:t>
            </w:r>
          </w:p>
        </w:tc>
      </w:tr>
      <w:tr w:rsidR="00082D20" w14:paraId="3D5A6C81" w14:textId="77777777" w:rsidTr="00F0355E">
        <w:trPr>
          <w:trHeight w:val="532"/>
        </w:trPr>
        <w:tc>
          <w:tcPr>
            <w:tcW w:w="4726" w:type="dxa"/>
          </w:tcPr>
          <w:p w14:paraId="732DC3D0" w14:textId="1E26B319" w:rsidR="00082D20" w:rsidRPr="009C5B65" w:rsidRDefault="00082D20" w:rsidP="00082D20">
            <w:pPr>
              <w:pStyle w:val="BodyText"/>
              <w:numPr>
                <w:ilvl w:val="0"/>
                <w:numId w:val="14"/>
              </w:numPr>
              <w:spacing w:before="1"/>
              <w:rPr>
                <w:sz w:val="28"/>
                <w:szCs w:val="28"/>
              </w:rPr>
            </w:pPr>
            <w:r w:rsidRPr="009C5B65">
              <w:rPr>
                <w:sz w:val="28"/>
                <w:szCs w:val="28"/>
              </w:rPr>
              <w:t>MAX</w:t>
            </w:r>
          </w:p>
        </w:tc>
        <w:tc>
          <w:tcPr>
            <w:tcW w:w="4726" w:type="dxa"/>
          </w:tcPr>
          <w:p w14:paraId="3DBE01DE" w14:textId="24E111C3" w:rsidR="00082D20" w:rsidRDefault="00082D20" w:rsidP="00082D20">
            <w:pPr>
              <w:pStyle w:val="BodyText"/>
              <w:spacing w:before="1"/>
            </w:pPr>
            <w:r w:rsidRPr="0076714F">
              <w:t>Maximum</w:t>
            </w:r>
          </w:p>
        </w:tc>
      </w:tr>
      <w:tr w:rsidR="00082D20" w14:paraId="38E1CE71" w14:textId="77777777" w:rsidTr="00F0355E">
        <w:trPr>
          <w:trHeight w:val="532"/>
        </w:trPr>
        <w:tc>
          <w:tcPr>
            <w:tcW w:w="4726" w:type="dxa"/>
          </w:tcPr>
          <w:p w14:paraId="49D3A47D" w14:textId="1B886576" w:rsidR="00082D20" w:rsidRPr="009C5B65" w:rsidRDefault="00082D20" w:rsidP="00082D20">
            <w:pPr>
              <w:pStyle w:val="BodyText"/>
              <w:numPr>
                <w:ilvl w:val="0"/>
                <w:numId w:val="14"/>
              </w:numPr>
              <w:spacing w:before="1"/>
              <w:rPr>
                <w:sz w:val="28"/>
                <w:szCs w:val="28"/>
              </w:rPr>
            </w:pPr>
            <w:r w:rsidRPr="009C5B65">
              <w:rPr>
                <w:sz w:val="28"/>
                <w:szCs w:val="28"/>
              </w:rPr>
              <w:t>DATA</w:t>
            </w:r>
          </w:p>
        </w:tc>
        <w:tc>
          <w:tcPr>
            <w:tcW w:w="4726" w:type="dxa"/>
          </w:tcPr>
          <w:p w14:paraId="575A28F3" w14:textId="48BB1AE5" w:rsidR="00082D20" w:rsidRDefault="00082D20" w:rsidP="00082D20">
            <w:pPr>
              <w:pStyle w:val="BodyText"/>
              <w:spacing w:before="1"/>
            </w:pPr>
            <w:r w:rsidRPr="0076714F">
              <w:t>Mobile internet</w:t>
            </w:r>
          </w:p>
        </w:tc>
      </w:tr>
      <w:tr w:rsidR="00082D20" w14:paraId="7714EEBF" w14:textId="77777777" w:rsidTr="00F0355E">
        <w:trPr>
          <w:trHeight w:val="532"/>
        </w:trPr>
        <w:tc>
          <w:tcPr>
            <w:tcW w:w="4726" w:type="dxa"/>
          </w:tcPr>
          <w:p w14:paraId="65055E78" w14:textId="3FF3A9A4" w:rsidR="00082D20" w:rsidRPr="009C5B65" w:rsidRDefault="00082D20" w:rsidP="00082D20">
            <w:pPr>
              <w:pStyle w:val="BodyText"/>
              <w:numPr>
                <w:ilvl w:val="0"/>
                <w:numId w:val="14"/>
              </w:numPr>
              <w:spacing w:before="1"/>
              <w:rPr>
                <w:sz w:val="28"/>
                <w:szCs w:val="28"/>
              </w:rPr>
            </w:pPr>
            <w:r w:rsidRPr="009C5B65">
              <w:rPr>
                <w:sz w:val="28"/>
                <w:szCs w:val="28"/>
              </w:rPr>
              <w:t>3G</w:t>
            </w:r>
          </w:p>
        </w:tc>
        <w:tc>
          <w:tcPr>
            <w:tcW w:w="4726" w:type="dxa"/>
          </w:tcPr>
          <w:p w14:paraId="1A0619B5" w14:textId="3ED800BF" w:rsidR="00082D20" w:rsidRDefault="00082D20" w:rsidP="00082D20">
            <w:pPr>
              <w:pStyle w:val="BodyText"/>
              <w:spacing w:before="1"/>
            </w:pPr>
            <w:r w:rsidRPr="0076714F">
              <w:t>G network</w:t>
            </w:r>
          </w:p>
        </w:tc>
      </w:tr>
      <w:tr w:rsidR="00082D20" w14:paraId="55AFBE94" w14:textId="77777777" w:rsidTr="00F0355E">
        <w:trPr>
          <w:trHeight w:val="532"/>
        </w:trPr>
        <w:tc>
          <w:tcPr>
            <w:tcW w:w="4726" w:type="dxa"/>
          </w:tcPr>
          <w:p w14:paraId="4A96FE57" w14:textId="7F06F739" w:rsidR="00082D20" w:rsidRPr="009C5B65" w:rsidRDefault="00082D20" w:rsidP="00082D20">
            <w:pPr>
              <w:pStyle w:val="BodyText"/>
              <w:numPr>
                <w:ilvl w:val="0"/>
                <w:numId w:val="14"/>
              </w:numPr>
              <w:spacing w:before="1"/>
              <w:rPr>
                <w:sz w:val="28"/>
                <w:szCs w:val="28"/>
              </w:rPr>
            </w:pPr>
            <w:r w:rsidRPr="009C5B65">
              <w:rPr>
                <w:sz w:val="28"/>
                <w:szCs w:val="28"/>
              </w:rPr>
              <w:t>AV</w:t>
            </w:r>
          </w:p>
        </w:tc>
        <w:tc>
          <w:tcPr>
            <w:tcW w:w="4726" w:type="dxa"/>
          </w:tcPr>
          <w:p w14:paraId="1DA81EBB" w14:textId="1FF2D64F" w:rsidR="00082D20" w:rsidRDefault="00082D20" w:rsidP="00082D20">
            <w:pPr>
              <w:pStyle w:val="BodyText"/>
              <w:spacing w:before="1"/>
            </w:pPr>
            <w:r w:rsidRPr="0076714F">
              <w:t>Average</w:t>
            </w:r>
          </w:p>
        </w:tc>
      </w:tr>
      <w:tr w:rsidR="00082D20" w14:paraId="528E5E4A" w14:textId="77777777" w:rsidTr="00F0355E">
        <w:trPr>
          <w:trHeight w:val="532"/>
        </w:trPr>
        <w:tc>
          <w:tcPr>
            <w:tcW w:w="4726" w:type="dxa"/>
          </w:tcPr>
          <w:p w14:paraId="62B2B500" w14:textId="5727E909" w:rsidR="00082D20" w:rsidRPr="009C5B65" w:rsidRDefault="00082D20" w:rsidP="00082D20">
            <w:pPr>
              <w:pStyle w:val="BodyText"/>
              <w:numPr>
                <w:ilvl w:val="0"/>
                <w:numId w:val="14"/>
              </w:numPr>
              <w:spacing w:before="1"/>
              <w:rPr>
                <w:sz w:val="28"/>
                <w:szCs w:val="28"/>
              </w:rPr>
            </w:pPr>
            <w:r w:rsidRPr="009C5B65">
              <w:rPr>
                <w:sz w:val="28"/>
                <w:szCs w:val="28"/>
              </w:rPr>
              <w:t>VOL</w:t>
            </w:r>
          </w:p>
        </w:tc>
        <w:tc>
          <w:tcPr>
            <w:tcW w:w="4726" w:type="dxa"/>
          </w:tcPr>
          <w:p w14:paraId="7CD6ABEB" w14:textId="608EEB8D" w:rsidR="00082D20" w:rsidRDefault="00082D20" w:rsidP="00082D20">
            <w:pPr>
              <w:pStyle w:val="BodyText"/>
              <w:spacing w:before="1"/>
            </w:pPr>
            <w:r w:rsidRPr="0076714F">
              <w:t>Mobile internet usage volume in MB</w:t>
            </w:r>
          </w:p>
        </w:tc>
      </w:tr>
      <w:tr w:rsidR="00082D20" w14:paraId="2C06A933" w14:textId="77777777" w:rsidTr="00F0355E">
        <w:trPr>
          <w:trHeight w:val="532"/>
        </w:trPr>
        <w:tc>
          <w:tcPr>
            <w:tcW w:w="4726" w:type="dxa"/>
          </w:tcPr>
          <w:p w14:paraId="1601DD24" w14:textId="5EAA6290" w:rsidR="00082D20" w:rsidRPr="009C5B65" w:rsidRDefault="00082D20" w:rsidP="00082D20">
            <w:pPr>
              <w:pStyle w:val="BodyText"/>
              <w:numPr>
                <w:ilvl w:val="0"/>
                <w:numId w:val="14"/>
              </w:numPr>
              <w:spacing w:before="1"/>
              <w:rPr>
                <w:sz w:val="28"/>
                <w:szCs w:val="28"/>
              </w:rPr>
            </w:pPr>
            <w:r w:rsidRPr="009C5B65">
              <w:rPr>
                <w:sz w:val="28"/>
                <w:szCs w:val="28"/>
              </w:rPr>
              <w:t>2G</w:t>
            </w:r>
          </w:p>
        </w:tc>
        <w:tc>
          <w:tcPr>
            <w:tcW w:w="4726" w:type="dxa"/>
          </w:tcPr>
          <w:p w14:paraId="608D691F" w14:textId="78A3E53E" w:rsidR="00082D20" w:rsidRDefault="00082D20" w:rsidP="00082D20">
            <w:pPr>
              <w:pStyle w:val="BodyText"/>
              <w:spacing w:before="1"/>
            </w:pPr>
            <w:r w:rsidRPr="0076714F">
              <w:t>G network</w:t>
            </w:r>
          </w:p>
        </w:tc>
      </w:tr>
      <w:tr w:rsidR="00082D20" w14:paraId="5EDABEB6" w14:textId="77777777" w:rsidTr="00F0355E">
        <w:trPr>
          <w:trHeight w:val="532"/>
        </w:trPr>
        <w:tc>
          <w:tcPr>
            <w:tcW w:w="4726" w:type="dxa"/>
          </w:tcPr>
          <w:p w14:paraId="3C360DE6" w14:textId="6B1A8249" w:rsidR="00082D20" w:rsidRPr="009C5B65" w:rsidRDefault="00082D20" w:rsidP="00082D20">
            <w:pPr>
              <w:pStyle w:val="BodyText"/>
              <w:numPr>
                <w:ilvl w:val="0"/>
                <w:numId w:val="14"/>
              </w:numPr>
              <w:spacing w:before="1"/>
              <w:rPr>
                <w:sz w:val="28"/>
                <w:szCs w:val="28"/>
              </w:rPr>
            </w:pPr>
            <w:r w:rsidRPr="009C5B65">
              <w:rPr>
                <w:sz w:val="28"/>
                <w:szCs w:val="28"/>
              </w:rPr>
              <w:t>PCK</w:t>
            </w:r>
          </w:p>
        </w:tc>
        <w:tc>
          <w:tcPr>
            <w:tcW w:w="4726" w:type="dxa"/>
          </w:tcPr>
          <w:p w14:paraId="00BFF305" w14:textId="5620A72B" w:rsidR="00082D20" w:rsidRDefault="00082D20" w:rsidP="00082D20">
            <w:pPr>
              <w:pStyle w:val="BodyText"/>
              <w:spacing w:before="1"/>
            </w:pPr>
            <w:r w:rsidRPr="0076714F">
              <w:t>Prepaid service schemes called PACKS</w:t>
            </w:r>
          </w:p>
        </w:tc>
      </w:tr>
      <w:tr w:rsidR="00082D20" w14:paraId="20D0DAF2" w14:textId="77777777" w:rsidTr="00F0355E">
        <w:trPr>
          <w:trHeight w:val="532"/>
        </w:trPr>
        <w:tc>
          <w:tcPr>
            <w:tcW w:w="4726" w:type="dxa"/>
          </w:tcPr>
          <w:p w14:paraId="661CBF3D" w14:textId="2ACF2828" w:rsidR="00082D20" w:rsidRPr="009C5B65" w:rsidRDefault="00082D20" w:rsidP="00082D20">
            <w:pPr>
              <w:pStyle w:val="BodyText"/>
              <w:numPr>
                <w:ilvl w:val="0"/>
                <w:numId w:val="14"/>
              </w:numPr>
              <w:spacing w:before="1"/>
              <w:rPr>
                <w:sz w:val="28"/>
                <w:szCs w:val="28"/>
              </w:rPr>
            </w:pPr>
            <w:r w:rsidRPr="009C5B65">
              <w:rPr>
                <w:sz w:val="28"/>
                <w:szCs w:val="28"/>
              </w:rPr>
              <w:t>NIGHT</w:t>
            </w:r>
          </w:p>
        </w:tc>
        <w:tc>
          <w:tcPr>
            <w:tcW w:w="4726" w:type="dxa"/>
          </w:tcPr>
          <w:p w14:paraId="77E17EF8" w14:textId="69ADDFC8" w:rsidR="00082D20" w:rsidRDefault="00082D20" w:rsidP="00082D20">
            <w:pPr>
              <w:pStyle w:val="BodyText"/>
              <w:spacing w:before="1"/>
            </w:pPr>
            <w:r w:rsidRPr="0076714F">
              <w:t>Scheme to use during specific night hours only</w:t>
            </w:r>
          </w:p>
        </w:tc>
      </w:tr>
      <w:tr w:rsidR="00082D20" w14:paraId="4AA94AD7" w14:textId="77777777" w:rsidTr="00F0355E">
        <w:trPr>
          <w:trHeight w:val="532"/>
        </w:trPr>
        <w:tc>
          <w:tcPr>
            <w:tcW w:w="4726" w:type="dxa"/>
          </w:tcPr>
          <w:p w14:paraId="2C50CAEC" w14:textId="3C8DBA6E" w:rsidR="00082D20" w:rsidRPr="009C5B65" w:rsidRDefault="00082D20" w:rsidP="00082D20">
            <w:pPr>
              <w:pStyle w:val="BodyText"/>
              <w:numPr>
                <w:ilvl w:val="0"/>
                <w:numId w:val="14"/>
              </w:numPr>
              <w:spacing w:before="1"/>
              <w:rPr>
                <w:sz w:val="28"/>
                <w:szCs w:val="28"/>
              </w:rPr>
            </w:pPr>
            <w:r w:rsidRPr="009C5B65">
              <w:rPr>
                <w:sz w:val="28"/>
                <w:szCs w:val="28"/>
              </w:rPr>
              <w:t>MONTHLY</w:t>
            </w:r>
          </w:p>
        </w:tc>
        <w:tc>
          <w:tcPr>
            <w:tcW w:w="4726" w:type="dxa"/>
          </w:tcPr>
          <w:p w14:paraId="32859B73" w14:textId="2EEC49F2" w:rsidR="00082D20" w:rsidRDefault="00082D20" w:rsidP="00082D20">
            <w:pPr>
              <w:pStyle w:val="BodyText"/>
              <w:spacing w:before="1"/>
            </w:pPr>
            <w:r w:rsidRPr="0076714F">
              <w:t>Service schemes with validity equivalent to a month</w:t>
            </w:r>
          </w:p>
        </w:tc>
      </w:tr>
      <w:tr w:rsidR="00082D20" w14:paraId="1A0C3B77" w14:textId="77777777" w:rsidTr="00F0355E">
        <w:trPr>
          <w:trHeight w:val="532"/>
        </w:trPr>
        <w:tc>
          <w:tcPr>
            <w:tcW w:w="4726" w:type="dxa"/>
          </w:tcPr>
          <w:p w14:paraId="09C5DCF0" w14:textId="3C63FD6F" w:rsidR="00082D20" w:rsidRPr="009C5B65" w:rsidRDefault="00082D20" w:rsidP="00082D20">
            <w:pPr>
              <w:pStyle w:val="BodyText"/>
              <w:numPr>
                <w:ilvl w:val="0"/>
                <w:numId w:val="14"/>
              </w:numPr>
              <w:spacing w:before="1"/>
              <w:rPr>
                <w:sz w:val="28"/>
                <w:szCs w:val="28"/>
              </w:rPr>
            </w:pPr>
            <w:r w:rsidRPr="009C5B65">
              <w:rPr>
                <w:sz w:val="28"/>
                <w:szCs w:val="28"/>
              </w:rPr>
              <w:t>SACHET</w:t>
            </w:r>
          </w:p>
        </w:tc>
        <w:tc>
          <w:tcPr>
            <w:tcW w:w="4726" w:type="dxa"/>
          </w:tcPr>
          <w:p w14:paraId="06B99EC2" w14:textId="7F6C0C9C" w:rsidR="00082D20" w:rsidRDefault="00082D20" w:rsidP="00082D20">
            <w:pPr>
              <w:pStyle w:val="BodyText"/>
              <w:spacing w:before="1"/>
            </w:pPr>
            <w:r w:rsidRPr="0076714F">
              <w:t>Service schemes with validity smaller than a month</w:t>
            </w:r>
          </w:p>
        </w:tc>
      </w:tr>
      <w:tr w:rsidR="00082D20" w14:paraId="4972CF66" w14:textId="77777777" w:rsidTr="00F0355E">
        <w:trPr>
          <w:trHeight w:val="532"/>
        </w:trPr>
        <w:tc>
          <w:tcPr>
            <w:tcW w:w="4726" w:type="dxa"/>
          </w:tcPr>
          <w:p w14:paraId="2F919157" w14:textId="499D5EA9" w:rsidR="00082D20" w:rsidRPr="009C5B65" w:rsidRDefault="00082D20" w:rsidP="00082D20">
            <w:pPr>
              <w:pStyle w:val="BodyText"/>
              <w:numPr>
                <w:ilvl w:val="0"/>
                <w:numId w:val="14"/>
              </w:numPr>
              <w:spacing w:before="1"/>
              <w:rPr>
                <w:sz w:val="28"/>
                <w:szCs w:val="28"/>
              </w:rPr>
            </w:pPr>
            <w:r w:rsidRPr="009C5B65">
              <w:rPr>
                <w:sz w:val="28"/>
                <w:szCs w:val="28"/>
              </w:rPr>
              <w:t>*.6</w:t>
            </w:r>
          </w:p>
        </w:tc>
        <w:tc>
          <w:tcPr>
            <w:tcW w:w="4726" w:type="dxa"/>
          </w:tcPr>
          <w:p w14:paraId="7E81825B" w14:textId="3FEDBA4D" w:rsidR="00082D20" w:rsidRDefault="00082D20" w:rsidP="00082D20">
            <w:pPr>
              <w:pStyle w:val="BodyText"/>
              <w:spacing w:before="1"/>
            </w:pPr>
            <w:r w:rsidRPr="0076714F">
              <w:t>KPI for the month of June</w:t>
            </w:r>
          </w:p>
        </w:tc>
      </w:tr>
      <w:tr w:rsidR="00082D20" w14:paraId="5915609E" w14:textId="77777777" w:rsidTr="00F0355E">
        <w:trPr>
          <w:trHeight w:val="532"/>
        </w:trPr>
        <w:tc>
          <w:tcPr>
            <w:tcW w:w="4726" w:type="dxa"/>
          </w:tcPr>
          <w:p w14:paraId="7EE7C42D" w14:textId="77D22CA2" w:rsidR="00082D20" w:rsidRPr="009C5B65" w:rsidRDefault="00082D20" w:rsidP="00082D20">
            <w:pPr>
              <w:pStyle w:val="BodyText"/>
              <w:numPr>
                <w:ilvl w:val="0"/>
                <w:numId w:val="14"/>
              </w:numPr>
              <w:spacing w:before="1"/>
              <w:rPr>
                <w:sz w:val="28"/>
                <w:szCs w:val="28"/>
              </w:rPr>
            </w:pPr>
            <w:r w:rsidRPr="009C5B65">
              <w:rPr>
                <w:sz w:val="28"/>
                <w:szCs w:val="28"/>
              </w:rPr>
              <w:lastRenderedPageBreak/>
              <w:t>*.7</w:t>
            </w:r>
          </w:p>
        </w:tc>
        <w:tc>
          <w:tcPr>
            <w:tcW w:w="4726" w:type="dxa"/>
          </w:tcPr>
          <w:p w14:paraId="1C5DE48B" w14:textId="37C74516" w:rsidR="00082D20" w:rsidRDefault="00082D20" w:rsidP="00082D20">
            <w:pPr>
              <w:pStyle w:val="BodyText"/>
              <w:spacing w:before="1"/>
            </w:pPr>
            <w:r w:rsidRPr="0076714F">
              <w:t>KPI for the month of July</w:t>
            </w:r>
          </w:p>
        </w:tc>
      </w:tr>
      <w:tr w:rsidR="00082D20" w14:paraId="4AAF2AB9" w14:textId="77777777" w:rsidTr="00F0355E">
        <w:trPr>
          <w:trHeight w:val="532"/>
        </w:trPr>
        <w:tc>
          <w:tcPr>
            <w:tcW w:w="4726" w:type="dxa"/>
          </w:tcPr>
          <w:p w14:paraId="0A28FC0A" w14:textId="15657B2D" w:rsidR="00082D20" w:rsidRPr="009C5B65" w:rsidRDefault="00082D20" w:rsidP="00082D20">
            <w:pPr>
              <w:pStyle w:val="BodyText"/>
              <w:numPr>
                <w:ilvl w:val="0"/>
                <w:numId w:val="14"/>
              </w:numPr>
              <w:spacing w:before="1"/>
              <w:rPr>
                <w:sz w:val="28"/>
                <w:szCs w:val="28"/>
              </w:rPr>
            </w:pPr>
            <w:r w:rsidRPr="009C5B65">
              <w:rPr>
                <w:sz w:val="28"/>
                <w:szCs w:val="28"/>
              </w:rPr>
              <w:t>*.8</w:t>
            </w:r>
          </w:p>
        </w:tc>
        <w:tc>
          <w:tcPr>
            <w:tcW w:w="4726" w:type="dxa"/>
          </w:tcPr>
          <w:p w14:paraId="6159BCDC" w14:textId="4E7C08A8" w:rsidR="00082D20" w:rsidRDefault="00082D20" w:rsidP="00082D20">
            <w:pPr>
              <w:pStyle w:val="BodyText"/>
              <w:spacing w:before="1"/>
            </w:pPr>
            <w:r w:rsidRPr="0076714F">
              <w:t>KPI for the month of August</w:t>
            </w:r>
          </w:p>
        </w:tc>
      </w:tr>
      <w:tr w:rsidR="00082D20" w14:paraId="7BCF5403" w14:textId="77777777" w:rsidTr="00F0355E">
        <w:trPr>
          <w:trHeight w:val="532"/>
        </w:trPr>
        <w:tc>
          <w:tcPr>
            <w:tcW w:w="4726" w:type="dxa"/>
          </w:tcPr>
          <w:p w14:paraId="59EF8AE8" w14:textId="19D5B2E0" w:rsidR="00082D20" w:rsidRPr="009C5B65" w:rsidRDefault="00082D20" w:rsidP="00082D20">
            <w:pPr>
              <w:pStyle w:val="BodyText"/>
              <w:numPr>
                <w:ilvl w:val="0"/>
                <w:numId w:val="14"/>
              </w:numPr>
              <w:spacing w:before="1"/>
              <w:rPr>
                <w:sz w:val="28"/>
                <w:szCs w:val="28"/>
              </w:rPr>
            </w:pPr>
            <w:r w:rsidRPr="009C5B65">
              <w:rPr>
                <w:sz w:val="28"/>
                <w:szCs w:val="28"/>
              </w:rPr>
              <w:t>FB_USER</w:t>
            </w:r>
          </w:p>
        </w:tc>
        <w:tc>
          <w:tcPr>
            <w:tcW w:w="4726" w:type="dxa"/>
          </w:tcPr>
          <w:p w14:paraId="55B0D45A" w14:textId="472355D0" w:rsidR="00082D20" w:rsidRDefault="00082D20" w:rsidP="00082D20">
            <w:pPr>
              <w:pStyle w:val="BodyText"/>
              <w:spacing w:before="1"/>
            </w:pPr>
            <w:r w:rsidRPr="0076714F">
              <w:t>Service scheme to avail services of Facebook and similar social networking sites</w:t>
            </w:r>
          </w:p>
        </w:tc>
      </w:tr>
      <w:tr w:rsidR="00082D20" w14:paraId="1B070481" w14:textId="77777777" w:rsidTr="00F0355E">
        <w:trPr>
          <w:trHeight w:val="532"/>
        </w:trPr>
        <w:tc>
          <w:tcPr>
            <w:tcW w:w="4726" w:type="dxa"/>
          </w:tcPr>
          <w:p w14:paraId="7D8BF8EC" w14:textId="26ECC6CF" w:rsidR="00082D20" w:rsidRPr="009C5B65" w:rsidRDefault="00082D20" w:rsidP="00082D20">
            <w:pPr>
              <w:pStyle w:val="BodyText"/>
              <w:numPr>
                <w:ilvl w:val="0"/>
                <w:numId w:val="14"/>
              </w:numPr>
              <w:spacing w:before="1"/>
              <w:rPr>
                <w:sz w:val="28"/>
                <w:szCs w:val="28"/>
              </w:rPr>
            </w:pPr>
            <w:r w:rsidRPr="009C5B65">
              <w:rPr>
                <w:sz w:val="28"/>
                <w:szCs w:val="28"/>
              </w:rPr>
              <w:t>VBC</w:t>
            </w:r>
          </w:p>
        </w:tc>
        <w:tc>
          <w:tcPr>
            <w:tcW w:w="4726" w:type="dxa"/>
          </w:tcPr>
          <w:p w14:paraId="7DD97915" w14:textId="24FD37E8" w:rsidR="00082D20" w:rsidRDefault="00082D20" w:rsidP="00082D20">
            <w:pPr>
              <w:pStyle w:val="BodyText"/>
              <w:spacing w:before="1"/>
            </w:pPr>
            <w:r w:rsidRPr="0076714F">
              <w:t>Volume based cost when no specific scheme is not purchased and paid as per usage</w:t>
            </w:r>
          </w:p>
        </w:tc>
      </w:tr>
    </w:tbl>
    <w:p w14:paraId="45A75FBE" w14:textId="38924708" w:rsidR="00AA4130" w:rsidRDefault="00AA4130">
      <w:pPr>
        <w:pStyle w:val="BodyText"/>
        <w:spacing w:before="1"/>
        <w:ind w:left="820"/>
      </w:pPr>
    </w:p>
    <w:p w14:paraId="6BC711CE" w14:textId="77777777" w:rsidR="00B51590" w:rsidRDefault="00B51590">
      <w:pPr>
        <w:pStyle w:val="BodyText"/>
        <w:spacing w:before="11"/>
        <w:rPr>
          <w:sz w:val="11"/>
        </w:rPr>
      </w:pPr>
    </w:p>
    <w:p w14:paraId="298D8585" w14:textId="77777777" w:rsidR="00B51590" w:rsidRDefault="00B51590">
      <w:pPr>
        <w:sectPr w:rsidR="00B51590" w:rsidSect="00702060">
          <w:headerReference w:type="even" r:id="rId17"/>
          <w:headerReference w:type="default" r:id="rId18"/>
          <w:footerReference w:type="even" r:id="rId19"/>
          <w:footerReference w:type="default" r:id="rId20"/>
          <w:pgSz w:w="12240" w:h="15840"/>
          <w:pgMar w:top="919" w:right="1202" w:bottom="1242" w:left="1338" w:header="198" w:footer="1049" w:gutter="0"/>
          <w:cols w:space="720"/>
        </w:sectPr>
      </w:pPr>
    </w:p>
    <w:p w14:paraId="3547F737" w14:textId="77777777" w:rsidR="00B51590" w:rsidRDefault="00B51590">
      <w:pPr>
        <w:pStyle w:val="BodyText"/>
        <w:spacing w:before="55"/>
        <w:rPr>
          <w:sz w:val="20"/>
        </w:rPr>
      </w:pPr>
    </w:p>
    <w:p w14:paraId="24E3D6CB" w14:textId="77777777" w:rsidR="00B51590" w:rsidRDefault="00263BC5">
      <w:pPr>
        <w:pStyle w:val="BodyText"/>
        <w:spacing w:line="59" w:lineRule="exact"/>
        <w:ind w:left="100"/>
        <w:rPr>
          <w:sz w:val="5"/>
        </w:rPr>
      </w:pPr>
      <w:r>
        <w:rPr>
          <w:noProof/>
          <w:sz w:val="5"/>
          <w:lang w:val="en-IN" w:eastAsia="en-IN"/>
        </w:rPr>
        <w:drawing>
          <wp:inline distT="0" distB="0" distL="0" distR="0" wp14:anchorId="4FC4343D" wp14:editId="3514E466">
            <wp:extent cx="5928740" cy="3800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6" cstate="print"/>
                    <a:stretch>
                      <a:fillRect/>
                    </a:stretch>
                  </pic:blipFill>
                  <pic:spPr>
                    <a:xfrm>
                      <a:off x="0" y="0"/>
                      <a:ext cx="5928740" cy="38004"/>
                    </a:xfrm>
                    <a:prstGeom prst="rect">
                      <a:avLst/>
                    </a:prstGeom>
                  </pic:spPr>
                </pic:pic>
              </a:graphicData>
            </a:graphic>
          </wp:inline>
        </w:drawing>
      </w:r>
    </w:p>
    <w:p w14:paraId="389C09F6" w14:textId="6DB5800C" w:rsidR="00B51590" w:rsidRPr="00566534" w:rsidRDefault="00263BC5" w:rsidP="008F11B6">
      <w:pPr>
        <w:pStyle w:val="Heading3"/>
        <w:numPr>
          <w:ilvl w:val="0"/>
          <w:numId w:val="8"/>
        </w:numPr>
        <w:tabs>
          <w:tab w:val="left" w:pos="819"/>
        </w:tabs>
        <w:spacing w:before="81" w:line="360" w:lineRule="auto"/>
        <w:ind w:left="819" w:hanging="359"/>
        <w:rPr>
          <w:u w:val="none"/>
        </w:rPr>
      </w:pPr>
      <w:r w:rsidRPr="00566534">
        <w:t>Variable</w:t>
      </w:r>
      <w:r w:rsidRPr="00566534">
        <w:rPr>
          <w:spacing w:val="-7"/>
        </w:rPr>
        <w:t xml:space="preserve"> </w:t>
      </w:r>
      <w:r w:rsidRPr="00566534">
        <w:rPr>
          <w:spacing w:val="-2"/>
        </w:rPr>
        <w:t>Categorization:</w:t>
      </w:r>
    </w:p>
    <w:p w14:paraId="55370473" w14:textId="2A14750A" w:rsidR="00B51590" w:rsidRDefault="00263BC5" w:rsidP="008F11B6">
      <w:pPr>
        <w:pStyle w:val="BodyText"/>
        <w:spacing w:line="360" w:lineRule="auto"/>
        <w:ind w:left="820" w:right="302"/>
      </w:pPr>
      <w:r>
        <w:t>Variables</w:t>
      </w:r>
      <w:r>
        <w:rPr>
          <w:spacing w:val="-2"/>
        </w:rPr>
        <w:t xml:space="preserve"> </w:t>
      </w:r>
      <w:r>
        <w:t>can</w:t>
      </w:r>
      <w:r>
        <w:rPr>
          <w:spacing w:val="-4"/>
        </w:rPr>
        <w:t xml:space="preserve"> </w:t>
      </w:r>
      <w:r>
        <w:t>be</w:t>
      </w:r>
      <w:r>
        <w:rPr>
          <w:spacing w:val="-2"/>
        </w:rPr>
        <w:t xml:space="preserve"> </w:t>
      </w:r>
      <w:r>
        <w:t>categorized</w:t>
      </w:r>
      <w:r>
        <w:rPr>
          <w:spacing w:val="-4"/>
        </w:rPr>
        <w:t xml:space="preserve"> </w:t>
      </w:r>
      <w:r>
        <w:t>in</w:t>
      </w:r>
      <w:r>
        <w:rPr>
          <w:spacing w:val="-4"/>
        </w:rPr>
        <w:t xml:space="preserve"> </w:t>
      </w:r>
      <w:r>
        <w:t>different</w:t>
      </w:r>
      <w:r>
        <w:rPr>
          <w:spacing w:val="-4"/>
        </w:rPr>
        <w:t xml:space="preserve"> </w:t>
      </w:r>
      <w:r>
        <w:t>ways</w:t>
      </w:r>
      <w:r>
        <w:rPr>
          <w:spacing w:val="-4"/>
        </w:rPr>
        <w:t xml:space="preserve"> </w:t>
      </w:r>
      <w:r>
        <w:t>depending</w:t>
      </w:r>
      <w:r>
        <w:rPr>
          <w:spacing w:val="-3"/>
        </w:rPr>
        <w:t xml:space="preserve"> </w:t>
      </w:r>
      <w:r>
        <w:t>on</w:t>
      </w:r>
      <w:r>
        <w:rPr>
          <w:spacing w:val="-4"/>
        </w:rPr>
        <w:t xml:space="preserve"> </w:t>
      </w:r>
      <w:r>
        <w:t>the</w:t>
      </w:r>
      <w:r>
        <w:rPr>
          <w:spacing w:val="-5"/>
        </w:rPr>
        <w:t xml:space="preserve"> </w:t>
      </w:r>
      <w:r>
        <w:t>context.</w:t>
      </w:r>
      <w:r>
        <w:rPr>
          <w:spacing w:val="-4"/>
        </w:rPr>
        <w:t xml:space="preserve"> </w:t>
      </w:r>
      <w:r>
        <w:t>For</w:t>
      </w:r>
      <w:r>
        <w:rPr>
          <w:spacing w:val="-5"/>
        </w:rPr>
        <w:t xml:space="preserve"> </w:t>
      </w:r>
      <w:r>
        <w:t>our</w:t>
      </w:r>
      <w:r>
        <w:rPr>
          <w:spacing w:val="-5"/>
        </w:rPr>
        <w:t xml:space="preserve"> </w:t>
      </w:r>
      <w:r>
        <w:t>dataset, we have used numerical and categorical types of categori</w:t>
      </w:r>
      <w:r w:rsidR="00817EA5">
        <w:t>z</w:t>
      </w:r>
      <w:r>
        <w:t xml:space="preserve">ation. Using pandas function </w:t>
      </w:r>
      <w:r w:rsidR="007818E4">
        <w:rPr>
          <w:b/>
        </w:rPr>
        <w:t>df</w:t>
      </w:r>
      <w:r>
        <w:rPr>
          <w:b/>
        </w:rPr>
        <w:t>.info()</w:t>
      </w:r>
      <w:r w:rsidR="00F32041">
        <w:rPr>
          <w:b/>
        </w:rPr>
        <w:t xml:space="preserve"> </w:t>
      </w:r>
      <w:r w:rsidR="00F32041" w:rsidRPr="00F32041">
        <w:t>and</w:t>
      </w:r>
      <w:r w:rsidR="00F32041">
        <w:rPr>
          <w:b/>
        </w:rPr>
        <w:t xml:space="preserve"> df.isna().sum().sum()</w:t>
      </w:r>
      <w:r>
        <w:t xml:space="preserve">we </w:t>
      </w:r>
      <w:r w:rsidR="00F32041">
        <w:t>have checked for the Data types and</w:t>
      </w:r>
      <w:r w:rsidR="009A1775">
        <w:t xml:space="preserve"> Null</w:t>
      </w:r>
      <w:r w:rsidR="00F32041">
        <w:t xml:space="preserve"> </w:t>
      </w:r>
      <w:r>
        <w:t xml:space="preserve">values </w:t>
      </w:r>
    </w:p>
    <w:p w14:paraId="3AB280B3" w14:textId="77777777" w:rsidR="00B51590" w:rsidRDefault="00263BC5" w:rsidP="008F11B6">
      <w:pPr>
        <w:pStyle w:val="BodyText"/>
        <w:spacing w:line="360" w:lineRule="auto"/>
        <w:ind w:left="820"/>
      </w:pPr>
      <w:r>
        <w:t>In</w:t>
      </w:r>
      <w:r>
        <w:rPr>
          <w:spacing w:val="-3"/>
        </w:rPr>
        <w:t xml:space="preserve"> </w:t>
      </w:r>
      <w:r>
        <w:t>the</w:t>
      </w:r>
      <w:r>
        <w:rPr>
          <w:spacing w:val="-2"/>
        </w:rPr>
        <w:t xml:space="preserve"> </w:t>
      </w:r>
      <w:r>
        <w:t>dataset,</w:t>
      </w:r>
      <w:r>
        <w:rPr>
          <w:spacing w:val="-1"/>
        </w:rPr>
        <w:t xml:space="preserve"> </w:t>
      </w:r>
      <w:r>
        <w:t>we</w:t>
      </w:r>
      <w:r>
        <w:rPr>
          <w:spacing w:val="-2"/>
        </w:rPr>
        <w:t xml:space="preserve"> </w:t>
      </w:r>
      <w:r>
        <w:t>have</w:t>
      </w:r>
      <w:r>
        <w:rPr>
          <w:spacing w:val="-2"/>
        </w:rPr>
        <w:t xml:space="preserve"> </w:t>
      </w:r>
      <w:r>
        <w:t>the</w:t>
      </w:r>
      <w:r>
        <w:rPr>
          <w:spacing w:val="-2"/>
        </w:rPr>
        <w:t xml:space="preserve"> </w:t>
      </w:r>
      <w:r>
        <w:t>following</w:t>
      </w:r>
      <w:r>
        <w:rPr>
          <w:spacing w:val="-1"/>
        </w:rPr>
        <w:t xml:space="preserve"> </w:t>
      </w:r>
      <w:r>
        <w:t>numbers</w:t>
      </w:r>
      <w:r>
        <w:rPr>
          <w:spacing w:val="-1"/>
        </w:rPr>
        <w:t xml:space="preserve"> </w:t>
      </w:r>
      <w:r>
        <w:t>of</w:t>
      </w:r>
      <w:r>
        <w:rPr>
          <w:spacing w:val="-2"/>
        </w:rPr>
        <w:t xml:space="preserve"> </w:t>
      </w:r>
      <w:r>
        <w:t>numerical</w:t>
      </w:r>
      <w:r>
        <w:rPr>
          <w:spacing w:val="-1"/>
        </w:rPr>
        <w:t xml:space="preserve"> </w:t>
      </w:r>
      <w:r>
        <w:t>and</w:t>
      </w:r>
      <w:r>
        <w:rPr>
          <w:spacing w:val="1"/>
        </w:rPr>
        <w:t xml:space="preserve"> </w:t>
      </w:r>
      <w:r>
        <w:t>categorical</w:t>
      </w:r>
      <w:r>
        <w:rPr>
          <w:spacing w:val="3"/>
        </w:rPr>
        <w:t xml:space="preserve"> </w:t>
      </w:r>
      <w:r>
        <w:rPr>
          <w:spacing w:val="-2"/>
        </w:rPr>
        <w:t>variables:</w:t>
      </w:r>
    </w:p>
    <w:p w14:paraId="6D003375" w14:textId="77777777" w:rsidR="00162300" w:rsidRPr="007818E4" w:rsidRDefault="00263BC5" w:rsidP="008F11B6">
      <w:pPr>
        <w:pStyle w:val="ListParagraph"/>
        <w:numPr>
          <w:ilvl w:val="1"/>
          <w:numId w:val="8"/>
        </w:numPr>
        <w:tabs>
          <w:tab w:val="left" w:pos="1540"/>
        </w:tabs>
        <w:spacing w:before="137" w:line="360" w:lineRule="auto"/>
        <w:ind w:right="310"/>
        <w:jc w:val="left"/>
        <w:rPr>
          <w:sz w:val="24"/>
          <w:lang w:val="en-IN"/>
        </w:rPr>
      </w:pPr>
      <w:r>
        <w:rPr>
          <w:b/>
          <w:sz w:val="24"/>
        </w:rPr>
        <w:t>Numerical</w:t>
      </w:r>
      <w:r>
        <w:rPr>
          <w:b/>
          <w:spacing w:val="-3"/>
          <w:sz w:val="24"/>
        </w:rPr>
        <w:t xml:space="preserve"> </w:t>
      </w:r>
      <w:r>
        <w:rPr>
          <w:b/>
          <w:sz w:val="24"/>
        </w:rPr>
        <w:t>Variables</w:t>
      </w:r>
      <w:r>
        <w:rPr>
          <w:sz w:val="24"/>
        </w:rPr>
        <w:t>:</w:t>
      </w:r>
      <w:r>
        <w:rPr>
          <w:spacing w:val="-3"/>
          <w:sz w:val="24"/>
        </w:rPr>
        <w:t xml:space="preserve"> </w:t>
      </w:r>
      <w:r>
        <w:rPr>
          <w:sz w:val="24"/>
        </w:rPr>
        <w:t>A</w:t>
      </w:r>
      <w:r>
        <w:rPr>
          <w:spacing w:val="-4"/>
          <w:sz w:val="24"/>
        </w:rPr>
        <w:t xml:space="preserve"> </w:t>
      </w:r>
      <w:r>
        <w:rPr>
          <w:sz w:val="24"/>
        </w:rPr>
        <w:t>numerical</w:t>
      </w:r>
      <w:r>
        <w:rPr>
          <w:spacing w:val="-3"/>
          <w:sz w:val="24"/>
        </w:rPr>
        <w:t xml:space="preserve"> </w:t>
      </w:r>
      <w:r>
        <w:rPr>
          <w:sz w:val="24"/>
        </w:rPr>
        <w:t>variable</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type</w:t>
      </w:r>
      <w:r>
        <w:rPr>
          <w:spacing w:val="-4"/>
          <w:sz w:val="24"/>
        </w:rPr>
        <w:t xml:space="preserve"> </w:t>
      </w:r>
      <w:r>
        <w:rPr>
          <w:sz w:val="24"/>
        </w:rPr>
        <w:t>of</w:t>
      </w:r>
      <w:r>
        <w:rPr>
          <w:spacing w:val="-4"/>
          <w:sz w:val="24"/>
        </w:rPr>
        <w:t xml:space="preserve"> </w:t>
      </w:r>
      <w:r>
        <w:rPr>
          <w:sz w:val="24"/>
        </w:rPr>
        <w:t>quantitative</w:t>
      </w:r>
      <w:r>
        <w:rPr>
          <w:spacing w:val="-3"/>
          <w:sz w:val="24"/>
        </w:rPr>
        <w:t xml:space="preserve"> </w:t>
      </w:r>
      <w:r>
        <w:rPr>
          <w:sz w:val="24"/>
        </w:rPr>
        <w:t>variable</w:t>
      </w:r>
      <w:r>
        <w:rPr>
          <w:spacing w:val="-3"/>
          <w:sz w:val="24"/>
        </w:rPr>
        <w:t xml:space="preserve"> </w:t>
      </w:r>
      <w:r>
        <w:rPr>
          <w:sz w:val="24"/>
        </w:rPr>
        <w:t xml:space="preserve">that takes on a numerical value. It can be further categorized as either continuous or discrete. In </w:t>
      </w:r>
      <w:r w:rsidR="00162300">
        <w:rPr>
          <w:sz w:val="24"/>
        </w:rPr>
        <w:t xml:space="preserve">total, we have </w:t>
      </w:r>
      <w:r w:rsidR="00162300">
        <w:rPr>
          <w:sz w:val="24"/>
          <w:lang w:val="en-IN"/>
        </w:rPr>
        <w:t xml:space="preserve">float64(135) and </w:t>
      </w:r>
      <w:r w:rsidR="00162300" w:rsidRPr="00162300">
        <w:rPr>
          <w:sz w:val="24"/>
          <w:lang w:val="en-IN"/>
        </w:rPr>
        <w:t>int64(28)</w:t>
      </w:r>
      <w:r w:rsidR="00162300">
        <w:rPr>
          <w:sz w:val="24"/>
          <w:lang w:val="en-IN"/>
        </w:rPr>
        <w:t xml:space="preserve"> so, total 163 </w:t>
      </w:r>
      <w:r w:rsidRPr="00162300">
        <w:rPr>
          <w:sz w:val="24"/>
        </w:rPr>
        <w:t>columns having quantitative variables.</w:t>
      </w:r>
    </w:p>
    <w:p w14:paraId="3BC306F1" w14:textId="77777777" w:rsidR="00B51590" w:rsidRPr="00F32041" w:rsidRDefault="00263BC5" w:rsidP="008F11B6">
      <w:pPr>
        <w:pStyle w:val="ListParagraph"/>
        <w:numPr>
          <w:ilvl w:val="1"/>
          <w:numId w:val="8"/>
        </w:numPr>
        <w:tabs>
          <w:tab w:val="left" w:pos="1540"/>
        </w:tabs>
        <w:spacing w:before="2" w:line="360" w:lineRule="auto"/>
        <w:ind w:right="367" w:hanging="555"/>
        <w:jc w:val="left"/>
        <w:rPr>
          <w:b/>
          <w:sz w:val="24"/>
        </w:rPr>
      </w:pPr>
      <w:r>
        <w:rPr>
          <w:b/>
          <w:sz w:val="24"/>
        </w:rPr>
        <w:t>Categorical Variables</w:t>
      </w:r>
      <w:r>
        <w:rPr>
          <w:sz w:val="24"/>
        </w:rPr>
        <w:t>: Categorical variables are a type of qualitative variable that can take on a limited number of values or categories.</w:t>
      </w:r>
      <w:r>
        <w:rPr>
          <w:spacing w:val="-4"/>
          <w:sz w:val="24"/>
        </w:rPr>
        <w:t xml:space="preserve"> </w:t>
      </w:r>
      <w:r>
        <w:rPr>
          <w:sz w:val="24"/>
        </w:rPr>
        <w:t>There</w:t>
      </w:r>
      <w:r>
        <w:rPr>
          <w:spacing w:val="-6"/>
          <w:sz w:val="24"/>
        </w:rPr>
        <w:t xml:space="preserve"> </w:t>
      </w:r>
      <w:r w:rsidR="007818E4">
        <w:rPr>
          <w:sz w:val="24"/>
        </w:rPr>
        <w:t>are a total of 9</w:t>
      </w:r>
      <w:r>
        <w:rPr>
          <w:sz w:val="24"/>
        </w:rPr>
        <w:t xml:space="preserve"> columns present having object data type</w:t>
      </w:r>
      <w:r w:rsidR="007818E4">
        <w:rPr>
          <w:sz w:val="24"/>
        </w:rPr>
        <w:t>.</w:t>
      </w:r>
    </w:p>
    <w:p w14:paraId="43EE13B5" w14:textId="352B7A0C" w:rsidR="00F32041" w:rsidRPr="008F11B6" w:rsidRDefault="00F32041" w:rsidP="008F11B6">
      <w:pPr>
        <w:pStyle w:val="ListParagraph"/>
        <w:tabs>
          <w:tab w:val="left" w:pos="1540"/>
        </w:tabs>
        <w:spacing w:before="2" w:line="360" w:lineRule="auto"/>
        <w:ind w:right="367" w:firstLine="0"/>
        <w:rPr>
          <w:b/>
          <w:color w:val="7F7F7F" w:themeColor="text1" w:themeTint="80"/>
          <w:sz w:val="24"/>
          <w:u w:val="single"/>
        </w:rPr>
      </w:pPr>
      <w:r w:rsidRPr="008F11B6">
        <w:rPr>
          <w:b/>
          <w:color w:val="7F7F7F" w:themeColor="text1" w:themeTint="80"/>
          <w:sz w:val="24"/>
          <w:u w:val="single"/>
        </w:rPr>
        <w:t>Screenshot</w:t>
      </w:r>
      <w:r w:rsidRPr="008F11B6">
        <w:rPr>
          <w:b/>
          <w:color w:val="7F7F7F" w:themeColor="text1" w:themeTint="80"/>
          <w:spacing w:val="-3"/>
          <w:sz w:val="24"/>
          <w:u w:val="single"/>
        </w:rPr>
        <w:t xml:space="preserve"> </w:t>
      </w:r>
      <w:r w:rsidRPr="008F11B6">
        <w:rPr>
          <w:b/>
          <w:color w:val="7F7F7F" w:themeColor="text1" w:themeTint="80"/>
          <w:sz w:val="24"/>
          <w:u w:val="single"/>
        </w:rPr>
        <w:t>from</w:t>
      </w:r>
      <w:r w:rsidRPr="008F11B6">
        <w:rPr>
          <w:b/>
          <w:color w:val="7F7F7F" w:themeColor="text1" w:themeTint="80"/>
          <w:spacing w:val="-1"/>
          <w:sz w:val="24"/>
          <w:u w:val="single"/>
        </w:rPr>
        <w:t xml:space="preserve"> </w:t>
      </w:r>
      <w:r w:rsidRPr="008F11B6">
        <w:rPr>
          <w:b/>
          <w:color w:val="7F7F7F" w:themeColor="text1" w:themeTint="80"/>
          <w:sz w:val="24"/>
          <w:u w:val="single"/>
        </w:rPr>
        <w:t>the</w:t>
      </w:r>
      <w:r w:rsidRPr="008F11B6">
        <w:rPr>
          <w:b/>
          <w:color w:val="7F7F7F" w:themeColor="text1" w:themeTint="80"/>
          <w:spacing w:val="-2"/>
          <w:sz w:val="24"/>
          <w:u w:val="single"/>
        </w:rPr>
        <w:t xml:space="preserve"> notebook</w:t>
      </w:r>
      <w:r w:rsidR="009C5B65" w:rsidRPr="008F11B6">
        <w:rPr>
          <w:b/>
          <w:color w:val="7F7F7F" w:themeColor="text1" w:themeTint="80"/>
          <w:spacing w:val="-2"/>
          <w:sz w:val="24"/>
          <w:u w:val="single"/>
        </w:rPr>
        <w:t>:</w:t>
      </w:r>
    </w:p>
    <w:p w14:paraId="1F76DD86" w14:textId="5DFA9737" w:rsidR="00B51590" w:rsidRPr="00F32041" w:rsidRDefault="001B4B17" w:rsidP="00F32041">
      <w:pPr>
        <w:spacing w:before="201"/>
        <w:ind w:left="820"/>
        <w:rPr>
          <w:b/>
          <w:sz w:val="24"/>
        </w:rPr>
      </w:pPr>
      <w:r>
        <w:rPr>
          <w:noProof/>
          <w:lang w:val="en-IN" w:eastAsia="en-IN"/>
        </w:rPr>
        <mc:AlternateContent>
          <mc:Choice Requires="wpg">
            <w:drawing>
              <wp:anchor distT="0" distB="0" distL="114300" distR="114300" simplePos="0" relativeHeight="251649536" behindDoc="0" locked="0" layoutInCell="1" allowOverlap="1" wp14:anchorId="5FAFAC29" wp14:editId="7D449E87">
                <wp:simplePos x="0" y="0"/>
                <wp:positionH relativeFrom="column">
                  <wp:posOffset>578697</wp:posOffset>
                </wp:positionH>
                <wp:positionV relativeFrom="paragraph">
                  <wp:posOffset>1297517</wp:posOffset>
                </wp:positionV>
                <wp:extent cx="4572000" cy="3352800"/>
                <wp:effectExtent l="0" t="0" r="19050" b="19050"/>
                <wp:wrapSquare wrapText="bothSides"/>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3352800"/>
                          <a:chOff x="9525" y="9525"/>
                          <a:chExt cx="3249930" cy="3533140"/>
                        </a:xfrm>
                      </wpg:grpSpPr>
                      <pic:pic xmlns:pic="http://schemas.openxmlformats.org/drawingml/2006/picture">
                        <pic:nvPicPr>
                          <pic:cNvPr id="28" name="Image 28"/>
                          <pic:cNvPicPr/>
                        </pic:nvPicPr>
                        <pic:blipFill>
                          <a:blip r:embed="rId21" cstate="print">
                            <a:extLst>
                              <a:ext uri="{28A0092B-C50C-407E-A947-70E740481C1C}">
                                <a14:useLocalDpi xmlns:a14="http://schemas.microsoft.com/office/drawing/2010/main" val="0"/>
                              </a:ext>
                            </a:extLst>
                          </a:blip>
                          <a:stretch>
                            <a:fillRect/>
                          </a:stretch>
                        </pic:blipFill>
                        <pic:spPr>
                          <a:xfrm>
                            <a:off x="103315" y="71471"/>
                            <a:ext cx="2924918" cy="3290479"/>
                          </a:xfrm>
                          <a:prstGeom prst="rect">
                            <a:avLst/>
                          </a:prstGeom>
                        </pic:spPr>
                      </pic:pic>
                      <wps:wsp>
                        <wps:cNvPr id="29" name="Graphic 29"/>
                        <wps:cNvSpPr/>
                        <wps:spPr>
                          <a:xfrm>
                            <a:off x="9525" y="9525"/>
                            <a:ext cx="3249930" cy="3533140"/>
                          </a:xfrm>
                          <a:custGeom>
                            <a:avLst/>
                            <a:gdLst/>
                            <a:ahLst/>
                            <a:cxnLst/>
                            <a:rect l="l" t="t" r="r" b="b"/>
                            <a:pathLst>
                              <a:path w="3249930" h="3533140">
                                <a:moveTo>
                                  <a:pt x="0" y="3533140"/>
                                </a:moveTo>
                                <a:lnTo>
                                  <a:pt x="3249929" y="3533140"/>
                                </a:lnTo>
                                <a:lnTo>
                                  <a:pt x="3249929" y="0"/>
                                </a:lnTo>
                                <a:lnTo>
                                  <a:pt x="0" y="0"/>
                                </a:lnTo>
                                <a:lnTo>
                                  <a:pt x="0" y="353314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916928" id="Group 27" o:spid="_x0000_s1026" style="position:absolute;margin-left:45.55pt;margin-top:102.15pt;width:5in;height:264pt;z-index:251649536" coordorigin="95,95" coordsize="32499,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left:1033;top:714;width:29249;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">
                  <v:imagedata r:id="rId23" o:title=""/>
                </v:shape>
                <v:shape id="Graphic 29" o:spid="_x0000_s1028" style="position:absolute;left:95;top:95;width:32499;height:35331;visibility:visible;mso-wrap-style:square;v-text-anchor:top" coordsize="3249930,35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" path="m,3533140r3249929,l3249929,,,,,3533140xe" filled="f" strokecolor="red" strokeweight="1.5pt">
                  <v:path arrowok="t"/>
                </v:shape>
                <w10:wrap type="square"/>
              </v:group>
            </w:pict>
          </mc:Fallback>
        </mc:AlternateContent>
      </w:r>
      <w:r w:rsidR="009A1775">
        <w:rPr>
          <w:b/>
          <w:noProof/>
          <w:spacing w:val="-2"/>
          <w:sz w:val="24"/>
          <w:lang w:val="en-IN" w:eastAsia="en-IN"/>
        </w:rPr>
        <w:drawing>
          <wp:anchor distT="0" distB="0" distL="114300" distR="114300" simplePos="0" relativeHeight="251650560" behindDoc="1" locked="0" layoutInCell="1" allowOverlap="1" wp14:anchorId="7D8AE788" wp14:editId="23DEDD28">
            <wp:simplePos x="0" y="0"/>
            <wp:positionH relativeFrom="column">
              <wp:posOffset>528320</wp:posOffset>
            </wp:positionH>
            <wp:positionV relativeFrom="paragraph">
              <wp:posOffset>46990</wp:posOffset>
            </wp:positionV>
            <wp:extent cx="4619625" cy="1676400"/>
            <wp:effectExtent l="0" t="0" r="952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pic:spPr>
                </pic:pic>
              </a:graphicData>
            </a:graphic>
            <wp14:sizeRelV relativeFrom="margin">
              <wp14:pctHeight>0</wp14:pctHeight>
            </wp14:sizeRelV>
          </wp:anchor>
        </w:drawing>
      </w:r>
      <w:r w:rsidR="00263BC5">
        <w:rPr>
          <w:b/>
          <w:spacing w:val="-2"/>
          <w:sz w:val="24"/>
        </w:rPr>
        <w:t>:</w:t>
      </w:r>
    </w:p>
    <w:p w14:paraId="2E1D1E32" w14:textId="77777777" w:rsidR="00B51590" w:rsidRDefault="00B51590">
      <w:pPr>
        <w:rPr>
          <w:sz w:val="20"/>
        </w:rPr>
        <w:sectPr w:rsidR="00B51590" w:rsidSect="00702060">
          <w:pgSz w:w="12240" w:h="15840"/>
          <w:pgMar w:top="920" w:right="1200" w:bottom="1240" w:left="1340" w:header="200" w:footer="1051" w:gutter="0"/>
          <w:cols w:space="720"/>
        </w:sectPr>
      </w:pPr>
    </w:p>
    <w:p w14:paraId="2E1C26B4" w14:textId="77777777" w:rsidR="00B51590" w:rsidRDefault="00B51590">
      <w:pPr>
        <w:pStyle w:val="BodyText"/>
        <w:spacing w:before="55"/>
        <w:rPr>
          <w:b/>
          <w:sz w:val="20"/>
        </w:rPr>
      </w:pPr>
    </w:p>
    <w:p w14:paraId="09058642" w14:textId="77777777" w:rsidR="00B51590" w:rsidRDefault="00263BC5">
      <w:pPr>
        <w:pStyle w:val="BodyText"/>
        <w:spacing w:line="59" w:lineRule="exact"/>
        <w:ind w:left="100"/>
        <w:rPr>
          <w:sz w:val="5"/>
        </w:rPr>
      </w:pPr>
      <w:r>
        <w:rPr>
          <w:noProof/>
          <w:sz w:val="5"/>
          <w:lang w:val="en-IN" w:eastAsia="en-IN"/>
        </w:rPr>
        <w:drawing>
          <wp:inline distT="0" distB="0" distL="0" distR="0" wp14:anchorId="6EB7F5E6" wp14:editId="22616F78">
            <wp:extent cx="5928740" cy="38004"/>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6" cstate="print"/>
                    <a:stretch>
                      <a:fillRect/>
                    </a:stretch>
                  </pic:blipFill>
                  <pic:spPr>
                    <a:xfrm>
                      <a:off x="0" y="0"/>
                      <a:ext cx="5928740" cy="38004"/>
                    </a:xfrm>
                    <a:prstGeom prst="rect">
                      <a:avLst/>
                    </a:prstGeom>
                  </pic:spPr>
                </pic:pic>
              </a:graphicData>
            </a:graphic>
          </wp:inline>
        </w:drawing>
      </w:r>
    </w:p>
    <w:p w14:paraId="7248CA8E" w14:textId="2293D678" w:rsidR="00B51590" w:rsidRPr="00566534" w:rsidRDefault="00263BC5" w:rsidP="0049093A">
      <w:pPr>
        <w:pStyle w:val="Heading3"/>
        <w:numPr>
          <w:ilvl w:val="0"/>
          <w:numId w:val="8"/>
        </w:numPr>
        <w:tabs>
          <w:tab w:val="left" w:pos="819"/>
        </w:tabs>
        <w:spacing w:before="81" w:line="360" w:lineRule="auto"/>
        <w:ind w:left="819" w:hanging="359"/>
        <w:rPr>
          <w:u w:val="none"/>
        </w:rPr>
      </w:pPr>
      <w:r w:rsidRPr="00566534">
        <w:t>Pre-</w:t>
      </w:r>
      <w:r w:rsidRPr="00566534">
        <w:rPr>
          <w:spacing w:val="-2"/>
        </w:rPr>
        <w:t>processing:</w:t>
      </w:r>
    </w:p>
    <w:p w14:paraId="6D8FB0C1" w14:textId="77777777" w:rsidR="00B51590" w:rsidRDefault="00263BC5" w:rsidP="0049093A">
      <w:pPr>
        <w:pStyle w:val="BodyText"/>
        <w:spacing w:line="360" w:lineRule="auto"/>
        <w:ind w:left="820"/>
      </w:pPr>
      <w:r>
        <w:t>In</w:t>
      </w:r>
      <w:r>
        <w:rPr>
          <w:spacing w:val="-3"/>
        </w:rPr>
        <w:t xml:space="preserve"> </w:t>
      </w:r>
      <w:r>
        <w:t>the</w:t>
      </w:r>
      <w:r>
        <w:rPr>
          <w:spacing w:val="-3"/>
        </w:rPr>
        <w:t xml:space="preserve"> </w:t>
      </w:r>
      <w:r>
        <w:t>process</w:t>
      </w:r>
      <w:r>
        <w:rPr>
          <w:spacing w:val="-3"/>
        </w:rPr>
        <w:t xml:space="preserve"> </w:t>
      </w:r>
      <w:r>
        <w:t>of</w:t>
      </w:r>
      <w:r>
        <w:rPr>
          <w:spacing w:val="-3"/>
        </w:rPr>
        <w:t xml:space="preserve"> </w:t>
      </w:r>
      <w:r>
        <w:t>analyzing</w:t>
      </w:r>
      <w:r>
        <w:rPr>
          <w:spacing w:val="-3"/>
        </w:rPr>
        <w:t xml:space="preserve"> </w:t>
      </w:r>
      <w:r>
        <w:t>data,</w:t>
      </w:r>
      <w:r>
        <w:rPr>
          <w:spacing w:val="-3"/>
        </w:rPr>
        <w:t xml:space="preserve"> </w:t>
      </w:r>
      <w:r>
        <w:t>preprocessing</w:t>
      </w:r>
      <w:r>
        <w:rPr>
          <w:spacing w:val="-3"/>
        </w:rPr>
        <w:t xml:space="preserve"> </w:t>
      </w:r>
      <w:r>
        <w:t>plays</w:t>
      </w:r>
      <w:r>
        <w:rPr>
          <w:spacing w:val="-3"/>
        </w:rPr>
        <w:t xml:space="preserve"> </w:t>
      </w:r>
      <w:r>
        <w:t>a</w:t>
      </w:r>
      <w:r>
        <w:rPr>
          <w:spacing w:val="-4"/>
        </w:rPr>
        <w:t xml:space="preserve"> </w:t>
      </w:r>
      <w:r>
        <w:t>vital</w:t>
      </w:r>
      <w:r>
        <w:rPr>
          <w:spacing w:val="-3"/>
        </w:rPr>
        <w:t xml:space="preserve"> </w:t>
      </w:r>
      <w:r>
        <w:t>role</w:t>
      </w:r>
      <w:r>
        <w:rPr>
          <w:spacing w:val="-4"/>
        </w:rPr>
        <w:t xml:space="preserve"> </w:t>
      </w:r>
      <w:r>
        <w:t>as</w:t>
      </w:r>
      <w:r>
        <w:rPr>
          <w:spacing w:val="-3"/>
        </w:rPr>
        <w:t xml:space="preserve"> </w:t>
      </w:r>
      <w:r>
        <w:t>it</w:t>
      </w:r>
      <w:r>
        <w:rPr>
          <w:spacing w:val="-3"/>
        </w:rPr>
        <w:t xml:space="preserve"> </w:t>
      </w:r>
      <w:r>
        <w:t>involves</w:t>
      </w:r>
      <w:r>
        <w:rPr>
          <w:spacing w:val="-3"/>
        </w:rPr>
        <w:t xml:space="preserve"> </w:t>
      </w:r>
      <w:r>
        <w:t>performing activities such as cleaning, transforming, and refining the data to make it suitable for analysis. The primary objective of this step is to ensure the accuracy, completeness, and readiness of the data for further analysis.</w:t>
      </w:r>
    </w:p>
    <w:p w14:paraId="16F07A5A" w14:textId="77777777" w:rsidR="009C5B65" w:rsidRDefault="00263BC5" w:rsidP="0049093A">
      <w:pPr>
        <w:pStyle w:val="BodyText"/>
        <w:spacing w:line="360" w:lineRule="auto"/>
        <w:ind w:left="820" w:right="302"/>
      </w:pPr>
      <w:r>
        <w:t>From the above-mentioned numbers and the image, we have null values in our dataset. So, in order to identify the percentage of null values we have used the pandas dataframe function</w:t>
      </w:r>
      <w:r>
        <w:rPr>
          <w:spacing w:val="-3"/>
        </w:rPr>
        <w:t xml:space="preserve"> </w:t>
      </w:r>
      <w:r>
        <w:t>isnull().</w:t>
      </w:r>
      <w:r>
        <w:rPr>
          <w:spacing w:val="-3"/>
        </w:rPr>
        <w:t xml:space="preserve"> </w:t>
      </w:r>
      <w:r>
        <w:t>Further,</w:t>
      </w:r>
      <w:r>
        <w:rPr>
          <w:spacing w:val="-2"/>
        </w:rPr>
        <w:t xml:space="preserve"> </w:t>
      </w:r>
      <w:r>
        <w:t>to</w:t>
      </w:r>
      <w:r>
        <w:rPr>
          <w:spacing w:val="-3"/>
        </w:rPr>
        <w:t xml:space="preserve"> </w:t>
      </w:r>
      <w:r>
        <w:t>find</w:t>
      </w:r>
      <w:r>
        <w:rPr>
          <w:spacing w:val="-3"/>
        </w:rPr>
        <w:t xml:space="preserve"> </w:t>
      </w:r>
      <w:r>
        <w:t>the</w:t>
      </w:r>
      <w:r>
        <w:rPr>
          <w:spacing w:val="-4"/>
        </w:rPr>
        <w:t xml:space="preserve"> </w:t>
      </w:r>
      <w:r>
        <w:t>percentage</w:t>
      </w:r>
      <w:r>
        <w:rPr>
          <w:spacing w:val="-5"/>
        </w:rPr>
        <w:t xml:space="preserve"> </w:t>
      </w:r>
      <w:r>
        <w:t>of</w:t>
      </w:r>
      <w:r>
        <w:rPr>
          <w:spacing w:val="-2"/>
        </w:rPr>
        <w:t xml:space="preserve"> </w:t>
      </w:r>
      <w:r>
        <w:t>the</w:t>
      </w:r>
      <w:r>
        <w:rPr>
          <w:spacing w:val="-3"/>
        </w:rPr>
        <w:t xml:space="preserve"> </w:t>
      </w:r>
      <w:r>
        <w:t>null</w:t>
      </w:r>
      <w:r>
        <w:rPr>
          <w:spacing w:val="-3"/>
        </w:rPr>
        <w:t xml:space="preserve"> </w:t>
      </w:r>
      <w:r>
        <w:t>values,</w:t>
      </w:r>
      <w:r>
        <w:rPr>
          <w:spacing w:val="-3"/>
        </w:rPr>
        <w:t xml:space="preserve"> </w:t>
      </w:r>
      <w:r>
        <w:t>we</w:t>
      </w:r>
      <w:r>
        <w:rPr>
          <w:spacing w:val="-5"/>
        </w:rPr>
        <w:t xml:space="preserve"> </w:t>
      </w:r>
      <w:r>
        <w:t>have</w:t>
      </w:r>
      <w:r>
        <w:rPr>
          <w:spacing w:val="-2"/>
        </w:rPr>
        <w:t xml:space="preserve"> </w:t>
      </w:r>
      <w:r>
        <w:t>used</w:t>
      </w:r>
      <w:r>
        <w:rPr>
          <w:spacing w:val="-3"/>
        </w:rPr>
        <w:t xml:space="preserve"> </w:t>
      </w:r>
      <w:r>
        <w:t>mean().</w:t>
      </w:r>
    </w:p>
    <w:p w14:paraId="1B457662" w14:textId="78C41F44" w:rsidR="00B51590" w:rsidRPr="0049093A" w:rsidRDefault="00263BC5" w:rsidP="0049093A">
      <w:pPr>
        <w:pStyle w:val="BodyText"/>
        <w:spacing w:line="360" w:lineRule="auto"/>
        <w:ind w:left="820" w:right="302"/>
        <w:rPr>
          <w:color w:val="7F7F7F" w:themeColor="text1" w:themeTint="80"/>
          <w:u w:val="single"/>
        </w:rPr>
      </w:pPr>
      <w:r w:rsidRPr="0049093A">
        <w:rPr>
          <w:b/>
          <w:bCs/>
          <w:color w:val="7F7F7F" w:themeColor="text1" w:themeTint="80"/>
          <w:u w:val="single"/>
        </w:rPr>
        <w:t>Screenshot</w:t>
      </w:r>
      <w:r w:rsidRPr="0049093A">
        <w:rPr>
          <w:b/>
          <w:bCs/>
          <w:color w:val="7F7F7F" w:themeColor="text1" w:themeTint="80"/>
          <w:spacing w:val="-3"/>
          <w:u w:val="single"/>
        </w:rPr>
        <w:t xml:space="preserve"> </w:t>
      </w:r>
      <w:r w:rsidRPr="0049093A">
        <w:rPr>
          <w:b/>
          <w:bCs/>
          <w:color w:val="7F7F7F" w:themeColor="text1" w:themeTint="80"/>
          <w:u w:val="single"/>
        </w:rPr>
        <w:t>from</w:t>
      </w:r>
      <w:r w:rsidRPr="0049093A">
        <w:rPr>
          <w:b/>
          <w:bCs/>
          <w:color w:val="7F7F7F" w:themeColor="text1" w:themeTint="80"/>
          <w:spacing w:val="-1"/>
          <w:u w:val="single"/>
        </w:rPr>
        <w:t xml:space="preserve"> </w:t>
      </w:r>
      <w:r w:rsidRPr="0049093A">
        <w:rPr>
          <w:b/>
          <w:bCs/>
          <w:color w:val="7F7F7F" w:themeColor="text1" w:themeTint="80"/>
          <w:u w:val="single"/>
        </w:rPr>
        <w:t>the</w:t>
      </w:r>
      <w:r w:rsidRPr="0049093A">
        <w:rPr>
          <w:b/>
          <w:bCs/>
          <w:color w:val="7F7F7F" w:themeColor="text1" w:themeTint="80"/>
          <w:spacing w:val="-2"/>
          <w:u w:val="single"/>
        </w:rPr>
        <w:t xml:space="preserve"> notebook:</w:t>
      </w:r>
    </w:p>
    <w:p w14:paraId="52DB5F46" w14:textId="34CFA084" w:rsidR="00B51590" w:rsidRDefault="00B13361">
      <w:pPr>
        <w:pStyle w:val="BodyText"/>
        <w:spacing w:before="28"/>
        <w:rPr>
          <w:b/>
          <w:sz w:val="20"/>
        </w:rPr>
      </w:pPr>
      <w:r w:rsidRPr="00523B31">
        <w:rPr>
          <w:noProof/>
          <w:u w:val="single"/>
          <w:lang w:val="en-IN" w:eastAsia="en-IN"/>
        </w:rPr>
        <mc:AlternateContent>
          <mc:Choice Requires="wpg">
            <w:drawing>
              <wp:anchor distT="0" distB="0" distL="0" distR="0" simplePos="0" relativeHeight="251654656" behindDoc="1" locked="0" layoutInCell="1" allowOverlap="1" wp14:anchorId="0EFE0C43" wp14:editId="307239A2">
                <wp:simplePos x="0" y="0"/>
                <wp:positionH relativeFrom="page">
                  <wp:posOffset>1226820</wp:posOffset>
                </wp:positionH>
                <wp:positionV relativeFrom="paragraph">
                  <wp:posOffset>304165</wp:posOffset>
                </wp:positionV>
                <wp:extent cx="4526280" cy="3299460"/>
                <wp:effectExtent l="0" t="0" r="26670" b="1524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6280" cy="3299460"/>
                          <a:chOff x="-165382" y="152660"/>
                          <a:chExt cx="3996690" cy="4636770"/>
                        </a:xfrm>
                      </wpg:grpSpPr>
                      <pic:pic xmlns:pic="http://schemas.openxmlformats.org/drawingml/2006/picture">
                        <pic:nvPicPr>
                          <pic:cNvPr id="32" name="Image 32"/>
                          <pic:cNvPicPr/>
                        </pic:nvPicPr>
                        <pic:blipFill>
                          <a:blip r:embed="rId25" cstate="print">
                            <a:extLst>
                              <a:ext uri="{28A0092B-C50C-407E-A947-70E740481C1C}">
                                <a14:useLocalDpi xmlns:a14="http://schemas.microsoft.com/office/drawing/2010/main" val="0"/>
                              </a:ext>
                            </a:extLst>
                          </a:blip>
                          <a:stretch>
                            <a:fillRect/>
                          </a:stretch>
                        </pic:blipFill>
                        <pic:spPr>
                          <a:xfrm>
                            <a:off x="1484" y="227619"/>
                            <a:ext cx="3701646" cy="4454549"/>
                          </a:xfrm>
                          <a:prstGeom prst="rect">
                            <a:avLst/>
                          </a:prstGeom>
                        </pic:spPr>
                      </pic:pic>
                      <wps:wsp>
                        <wps:cNvPr id="33" name="Graphic 33"/>
                        <wps:cNvSpPr/>
                        <wps:spPr>
                          <a:xfrm>
                            <a:off x="-165382" y="152660"/>
                            <a:ext cx="3996690" cy="4636770"/>
                          </a:xfrm>
                          <a:custGeom>
                            <a:avLst/>
                            <a:gdLst/>
                            <a:ahLst/>
                            <a:cxnLst/>
                            <a:rect l="l" t="t" r="r" b="b"/>
                            <a:pathLst>
                              <a:path w="3996690" h="4636770">
                                <a:moveTo>
                                  <a:pt x="0" y="4636770"/>
                                </a:moveTo>
                                <a:lnTo>
                                  <a:pt x="3996690" y="4636770"/>
                                </a:lnTo>
                                <a:lnTo>
                                  <a:pt x="3996690" y="0"/>
                                </a:lnTo>
                                <a:lnTo>
                                  <a:pt x="0" y="0"/>
                                </a:lnTo>
                                <a:lnTo>
                                  <a:pt x="0" y="463677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25A91C" id="Group 31" o:spid="_x0000_s1026" style="position:absolute;margin-left:96.6pt;margin-top:23.95pt;width:356.4pt;height:259.8pt;z-index:-251661824;mso-wrap-distance-left:0;mso-wrap-distance-right:0;mso-position-horizontal-relative:page;mso-width-relative:margin;mso-height-relative:margin" coordorigin="-1653,1526" coordsize="39966,4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">
                <v:shape id="Image 32" o:spid="_x0000_s1027" type="#_x0000_t75" style="position:absolute;left:14;top:2276;width:37017;height:4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">
                  <v:imagedata r:id="rId26" o:title=""/>
                </v:shape>
                <v:shape id="Graphic 33" o:spid="_x0000_s1028" style="position:absolute;left:-1653;top:1526;width:39966;height:46368;visibility:visible;mso-wrap-style:square;v-text-anchor:top" coordsize="3996690,463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" path="m,4636770r3996690,l3996690,,,,,4636770xe" filled="f" strokecolor="red" strokeweight="1.5pt">
                  <v:path arrowok="t"/>
                </v:shape>
                <w10:wrap type="topAndBottom" anchorx="page"/>
              </v:group>
            </w:pict>
          </mc:Fallback>
        </mc:AlternateContent>
      </w:r>
    </w:p>
    <w:p w14:paraId="44E2D9D2" w14:textId="06458B19" w:rsidR="00B51590" w:rsidRDefault="00B51590">
      <w:pPr>
        <w:pStyle w:val="BodyText"/>
        <w:spacing w:before="113"/>
        <w:rPr>
          <w:b/>
        </w:rPr>
      </w:pPr>
    </w:p>
    <w:p w14:paraId="4DCB1B84" w14:textId="77777777" w:rsidR="004841EA" w:rsidRDefault="00263BC5">
      <w:pPr>
        <w:pStyle w:val="BodyText"/>
        <w:spacing w:before="1" w:line="360" w:lineRule="auto"/>
        <w:ind w:left="820" w:right="302"/>
      </w:pPr>
      <w:r>
        <w:t>From the above output, it is feasible to drop</w:t>
      </w:r>
      <w:r w:rsidR="004841EA">
        <w:t xml:space="preserve"> columns like</w:t>
      </w:r>
      <w:r>
        <w:t xml:space="preserve"> </w:t>
      </w:r>
      <w:r w:rsidR="004841EA">
        <w:rPr>
          <w:b/>
        </w:rPr>
        <w:t>date_of_last_rech_data_6</w:t>
      </w:r>
      <w:r w:rsidR="004841EA" w:rsidRPr="004841EA">
        <w:rPr>
          <w:b/>
        </w:rPr>
        <w:t>,</w:t>
      </w:r>
      <w:r w:rsidR="004841EA" w:rsidRPr="004841EA">
        <w:t xml:space="preserve"> </w:t>
      </w:r>
      <w:r w:rsidR="004841EA" w:rsidRPr="004841EA">
        <w:rPr>
          <w:b/>
        </w:rPr>
        <w:t>max_rech_data_6</w:t>
      </w:r>
      <w:r w:rsidR="004841EA">
        <w:rPr>
          <w:b/>
        </w:rPr>
        <w:t>,</w:t>
      </w:r>
      <w:r w:rsidR="004841EA" w:rsidRPr="004841EA">
        <w:t xml:space="preserve"> </w:t>
      </w:r>
      <w:r w:rsidR="004841EA">
        <w:rPr>
          <w:b/>
        </w:rPr>
        <w:t>count_rech_2g_</w:t>
      </w:r>
      <w:r w:rsidR="004841EA" w:rsidRPr="004841EA">
        <w:rPr>
          <w:b/>
        </w:rPr>
        <w:t>6</w:t>
      </w:r>
      <w:r w:rsidR="004841EA">
        <w:t>,</w:t>
      </w:r>
      <w:r w:rsidR="004841EA" w:rsidRPr="004841EA">
        <w:t xml:space="preserve"> </w:t>
      </w:r>
      <w:r w:rsidR="004841EA" w:rsidRPr="004841EA">
        <w:rPr>
          <w:b/>
        </w:rPr>
        <w:t>night_pck_user_6</w:t>
      </w:r>
      <w:r w:rsidR="004841EA" w:rsidRPr="004841EA">
        <w:t xml:space="preserve"> and so </w:t>
      </w:r>
      <w:r>
        <w:t>as</w:t>
      </w:r>
      <w:r>
        <w:rPr>
          <w:spacing w:val="-3"/>
        </w:rPr>
        <w:t xml:space="preserve"> </w:t>
      </w:r>
      <w:r>
        <w:t>it</w:t>
      </w:r>
      <w:r>
        <w:rPr>
          <w:spacing w:val="-3"/>
        </w:rPr>
        <w:t xml:space="preserve"> </w:t>
      </w:r>
      <w:r>
        <w:t>contains</w:t>
      </w:r>
      <w:r>
        <w:rPr>
          <w:spacing w:val="-3"/>
        </w:rPr>
        <w:t xml:space="preserve"> </w:t>
      </w:r>
      <w:r>
        <w:t>more</w:t>
      </w:r>
      <w:r>
        <w:rPr>
          <w:spacing w:val="-5"/>
        </w:rPr>
        <w:t xml:space="preserve"> </w:t>
      </w:r>
      <w:r>
        <w:t>than</w:t>
      </w:r>
      <w:r>
        <w:rPr>
          <w:spacing w:val="-3"/>
        </w:rPr>
        <w:t xml:space="preserve"> </w:t>
      </w:r>
      <w:r w:rsidR="004841EA">
        <w:t>7</w:t>
      </w:r>
      <w:r>
        <w:t>0%</w:t>
      </w:r>
      <w:r>
        <w:rPr>
          <w:spacing w:val="-5"/>
        </w:rPr>
        <w:t xml:space="preserve"> </w:t>
      </w:r>
      <w:r>
        <w:t>null</w:t>
      </w:r>
      <w:r>
        <w:rPr>
          <w:spacing w:val="-3"/>
        </w:rPr>
        <w:t xml:space="preserve"> </w:t>
      </w:r>
      <w:r>
        <w:t>values</w:t>
      </w:r>
      <w:r>
        <w:rPr>
          <w:spacing w:val="-3"/>
        </w:rPr>
        <w:t xml:space="preserve"> </w:t>
      </w:r>
      <w:r>
        <w:t>and</w:t>
      </w:r>
      <w:r>
        <w:rPr>
          <w:spacing w:val="-3"/>
        </w:rPr>
        <w:t xml:space="preserve"> </w:t>
      </w:r>
      <w:r>
        <w:t>it</w:t>
      </w:r>
      <w:r>
        <w:rPr>
          <w:spacing w:val="-3"/>
        </w:rPr>
        <w:t xml:space="preserve"> </w:t>
      </w:r>
      <w:r>
        <w:t>will</w:t>
      </w:r>
      <w:r>
        <w:rPr>
          <w:spacing w:val="-3"/>
        </w:rPr>
        <w:t xml:space="preserve"> </w:t>
      </w:r>
      <w:r>
        <w:t>be difficult to extract value f</w:t>
      </w:r>
      <w:r w:rsidR="004841EA">
        <w:t xml:space="preserve">rom them. </w:t>
      </w:r>
    </w:p>
    <w:p w14:paraId="783685BA" w14:textId="158E1A76" w:rsidR="00B51590" w:rsidRDefault="00B51590" w:rsidP="009C5B65">
      <w:pPr>
        <w:pStyle w:val="BodyText"/>
        <w:spacing w:before="1" w:line="360" w:lineRule="auto"/>
        <w:ind w:left="820" w:right="302"/>
        <w:sectPr w:rsidR="00B51590" w:rsidSect="00702060">
          <w:pgSz w:w="12240" w:h="15840"/>
          <w:pgMar w:top="920" w:right="1200" w:bottom="1240" w:left="1340" w:header="200" w:footer="1051" w:gutter="0"/>
          <w:cols w:space="720"/>
        </w:sectPr>
      </w:pPr>
    </w:p>
    <w:p w14:paraId="5EB537D0" w14:textId="77777777" w:rsidR="00B51590" w:rsidRDefault="00B51590">
      <w:pPr>
        <w:pStyle w:val="BodyText"/>
        <w:spacing w:before="55"/>
        <w:rPr>
          <w:sz w:val="20"/>
        </w:rPr>
      </w:pPr>
    </w:p>
    <w:p w14:paraId="692B2185" w14:textId="5F6AB515" w:rsidR="00B51590" w:rsidRDefault="00B51590">
      <w:pPr>
        <w:pStyle w:val="BodyText"/>
        <w:spacing w:line="59" w:lineRule="exact"/>
        <w:ind w:left="100"/>
        <w:rPr>
          <w:sz w:val="5"/>
        </w:rPr>
      </w:pPr>
    </w:p>
    <w:p w14:paraId="08F43EB6" w14:textId="75BCA8CA" w:rsidR="00817EA5" w:rsidRPr="0049093A" w:rsidRDefault="00263BC5" w:rsidP="0049093A">
      <w:pPr>
        <w:spacing w:before="202"/>
        <w:ind w:left="820"/>
        <w:rPr>
          <w:b/>
          <w:color w:val="7F7F7F" w:themeColor="text1" w:themeTint="80"/>
          <w:sz w:val="24"/>
          <w:u w:val="single"/>
        </w:rPr>
      </w:pPr>
      <w:r w:rsidRPr="0049093A">
        <w:rPr>
          <w:b/>
          <w:color w:val="7F7F7F" w:themeColor="text1" w:themeTint="80"/>
          <w:sz w:val="24"/>
          <w:u w:val="single"/>
        </w:rPr>
        <w:t>Screenshot</w:t>
      </w:r>
      <w:r w:rsidRPr="0049093A">
        <w:rPr>
          <w:b/>
          <w:color w:val="7F7F7F" w:themeColor="text1" w:themeTint="80"/>
          <w:spacing w:val="-3"/>
          <w:sz w:val="24"/>
          <w:u w:val="single"/>
        </w:rPr>
        <w:t xml:space="preserve"> </w:t>
      </w:r>
      <w:r w:rsidRPr="0049093A">
        <w:rPr>
          <w:b/>
          <w:color w:val="7F7F7F" w:themeColor="text1" w:themeTint="80"/>
          <w:sz w:val="24"/>
          <w:u w:val="single"/>
        </w:rPr>
        <w:t>from</w:t>
      </w:r>
      <w:r w:rsidRPr="0049093A">
        <w:rPr>
          <w:b/>
          <w:color w:val="7F7F7F" w:themeColor="text1" w:themeTint="80"/>
          <w:spacing w:val="-1"/>
          <w:sz w:val="24"/>
          <w:u w:val="single"/>
        </w:rPr>
        <w:t xml:space="preserve"> </w:t>
      </w:r>
      <w:r w:rsidRPr="0049093A">
        <w:rPr>
          <w:b/>
          <w:color w:val="7F7F7F" w:themeColor="text1" w:themeTint="80"/>
          <w:sz w:val="24"/>
          <w:u w:val="single"/>
        </w:rPr>
        <w:t>the</w:t>
      </w:r>
      <w:r w:rsidRPr="0049093A">
        <w:rPr>
          <w:b/>
          <w:color w:val="7F7F7F" w:themeColor="text1" w:themeTint="80"/>
          <w:spacing w:val="-2"/>
          <w:sz w:val="24"/>
          <w:u w:val="single"/>
        </w:rPr>
        <w:t xml:space="preserve"> notebook:</w:t>
      </w:r>
      <w:r w:rsidR="00817EA5">
        <w:rPr>
          <w:noProof/>
          <w:sz w:val="20"/>
          <w:lang w:val="en-IN" w:eastAsia="en-IN"/>
        </w:rPr>
        <w:drawing>
          <wp:anchor distT="0" distB="0" distL="114300" distR="114300" simplePos="0" relativeHeight="251704832" behindDoc="0" locked="0" layoutInCell="1" allowOverlap="1" wp14:anchorId="656C52B3" wp14:editId="31318947">
            <wp:simplePos x="0" y="0"/>
            <wp:positionH relativeFrom="column">
              <wp:posOffset>-14605</wp:posOffset>
            </wp:positionH>
            <wp:positionV relativeFrom="paragraph">
              <wp:posOffset>434340</wp:posOffset>
            </wp:positionV>
            <wp:extent cx="6717665" cy="4145280"/>
            <wp:effectExtent l="0" t="0" r="6985" b="7620"/>
            <wp:wrapTopAndBottom/>
            <wp:docPr id="52679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5457"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17665" cy="4145280"/>
                    </a:xfrm>
                    <a:prstGeom prst="rect">
                      <a:avLst/>
                    </a:prstGeom>
                  </pic:spPr>
                </pic:pic>
              </a:graphicData>
            </a:graphic>
          </wp:anchor>
        </w:drawing>
      </w:r>
    </w:p>
    <w:p w14:paraId="1D89ABFD" w14:textId="1D1685F7" w:rsidR="009C5B65" w:rsidRPr="009C5B65" w:rsidRDefault="009C5B65" w:rsidP="0049093A">
      <w:pPr>
        <w:spacing w:before="202" w:line="360" w:lineRule="auto"/>
        <w:ind w:left="1180"/>
        <w:rPr>
          <w:color w:val="202124"/>
          <w:sz w:val="24"/>
          <w:szCs w:val="24"/>
          <w:shd w:val="clear" w:color="auto" w:fill="FFFFFF"/>
        </w:rPr>
      </w:pPr>
      <w:r w:rsidRPr="009C5B65">
        <w:rPr>
          <w:color w:val="202124"/>
          <w:sz w:val="24"/>
          <w:szCs w:val="24"/>
          <w:shd w:val="clear" w:color="auto" w:fill="FFFFFF"/>
        </w:rPr>
        <w:t xml:space="preserve">We have found some columns with only one unique value, like </w:t>
      </w:r>
      <w:r w:rsidRPr="00817EA5">
        <w:rPr>
          <w:b/>
          <w:bCs/>
          <w:color w:val="202124"/>
          <w:sz w:val="24"/>
          <w:szCs w:val="24"/>
          <w:shd w:val="clear" w:color="auto" w:fill="FFFFFF"/>
        </w:rPr>
        <w:t>circle_id, loc_og_t2o_mou, std_og_t2o_mou, loc_ic_t2o_mou, last_date_of_month_6, last_date_of_month_7, last_date_of_month_8</w:t>
      </w:r>
      <w:r w:rsidRPr="009C5B65">
        <w:rPr>
          <w:color w:val="202124"/>
          <w:sz w:val="24"/>
          <w:szCs w:val="24"/>
          <w:shd w:val="clear" w:color="auto" w:fill="FFFFFF"/>
        </w:rPr>
        <w:t>, so it is of no use for the analysis, hence we have dropped those columns.</w:t>
      </w:r>
    </w:p>
    <w:p w14:paraId="3C087D02" w14:textId="27A378F1" w:rsidR="00B51590" w:rsidRDefault="00B51590">
      <w:pPr>
        <w:pStyle w:val="BodyText"/>
        <w:spacing w:before="187"/>
        <w:rPr>
          <w:b/>
          <w:sz w:val="20"/>
        </w:rPr>
      </w:pPr>
    </w:p>
    <w:p w14:paraId="2CB08693" w14:textId="7803A9FD" w:rsidR="00B51590" w:rsidRDefault="00B51590">
      <w:pPr>
        <w:pStyle w:val="BodyText"/>
        <w:spacing w:before="199"/>
        <w:rPr>
          <w:b/>
          <w:sz w:val="20"/>
        </w:rPr>
      </w:pPr>
    </w:p>
    <w:p w14:paraId="0B278EDF" w14:textId="78BB0BD6" w:rsidR="00B51590" w:rsidRDefault="00B51590">
      <w:pPr>
        <w:rPr>
          <w:sz w:val="20"/>
        </w:rPr>
        <w:sectPr w:rsidR="00B51590" w:rsidSect="00702060">
          <w:pgSz w:w="12240" w:h="15840"/>
          <w:pgMar w:top="920" w:right="1200" w:bottom="1240" w:left="1340" w:header="200" w:footer="1051" w:gutter="0"/>
          <w:cols w:space="720"/>
        </w:sectPr>
      </w:pPr>
    </w:p>
    <w:p w14:paraId="07A0AFD8" w14:textId="77777777" w:rsidR="00B51590" w:rsidRDefault="00B51590">
      <w:pPr>
        <w:pStyle w:val="BodyText"/>
        <w:spacing w:before="55"/>
        <w:rPr>
          <w:b/>
          <w:sz w:val="20"/>
        </w:rPr>
      </w:pPr>
    </w:p>
    <w:p w14:paraId="3A86B91A" w14:textId="76ED448A" w:rsidR="00B51590" w:rsidRDefault="00B51590">
      <w:pPr>
        <w:pStyle w:val="BodyText"/>
        <w:spacing w:line="59" w:lineRule="exact"/>
        <w:ind w:left="100"/>
        <w:rPr>
          <w:sz w:val="5"/>
        </w:rPr>
      </w:pPr>
    </w:p>
    <w:p w14:paraId="5D77E6CC" w14:textId="77777777" w:rsidR="00B51590" w:rsidRDefault="00263BC5" w:rsidP="0049093A">
      <w:pPr>
        <w:pStyle w:val="Heading3"/>
        <w:numPr>
          <w:ilvl w:val="0"/>
          <w:numId w:val="8"/>
        </w:numPr>
        <w:tabs>
          <w:tab w:val="left" w:pos="819"/>
        </w:tabs>
        <w:spacing w:before="81" w:line="360" w:lineRule="auto"/>
        <w:ind w:left="819" w:hanging="359"/>
        <w:rPr>
          <w:u w:val="none"/>
        </w:rPr>
      </w:pPr>
      <w:r>
        <w:t>Alternate</w:t>
      </w:r>
      <w:r>
        <w:rPr>
          <w:spacing w:val="-5"/>
        </w:rPr>
        <w:t xml:space="preserve"> </w:t>
      </w:r>
      <w:r>
        <w:t>sources</w:t>
      </w:r>
      <w:r>
        <w:rPr>
          <w:spacing w:val="-5"/>
        </w:rPr>
        <w:t xml:space="preserve"> </w:t>
      </w:r>
      <w:r>
        <w:t>of</w:t>
      </w:r>
      <w:r>
        <w:rPr>
          <w:spacing w:val="-5"/>
        </w:rPr>
        <w:t xml:space="preserve"> </w:t>
      </w:r>
      <w:r>
        <w:t>data</w:t>
      </w:r>
      <w:r>
        <w:rPr>
          <w:spacing w:val="-2"/>
        </w:rPr>
        <w:t xml:space="preserve"> </w:t>
      </w:r>
      <w:r>
        <w:t>that</w:t>
      </w:r>
      <w:r>
        <w:rPr>
          <w:spacing w:val="-3"/>
        </w:rPr>
        <w:t xml:space="preserve"> </w:t>
      </w:r>
      <w:r>
        <w:t>can</w:t>
      </w:r>
      <w:r>
        <w:rPr>
          <w:spacing w:val="-5"/>
        </w:rPr>
        <w:t xml:space="preserve"> </w:t>
      </w:r>
      <w:r>
        <w:t>supplement</w:t>
      </w:r>
      <w:r>
        <w:rPr>
          <w:spacing w:val="-3"/>
        </w:rPr>
        <w:t xml:space="preserve"> </w:t>
      </w:r>
      <w:r>
        <w:t>the</w:t>
      </w:r>
      <w:r>
        <w:rPr>
          <w:spacing w:val="-4"/>
        </w:rPr>
        <w:t xml:space="preserve"> </w:t>
      </w:r>
      <w:r>
        <w:t>core</w:t>
      </w:r>
      <w:r>
        <w:rPr>
          <w:spacing w:val="-2"/>
        </w:rPr>
        <w:t xml:space="preserve"> dataset:</w:t>
      </w:r>
    </w:p>
    <w:p w14:paraId="5BDDFD78" w14:textId="77777777" w:rsidR="00B51590" w:rsidRDefault="00263BC5" w:rsidP="0049093A">
      <w:pPr>
        <w:pStyle w:val="BodyText"/>
        <w:spacing w:before="94" w:line="360" w:lineRule="auto"/>
        <w:ind w:left="820" w:right="222"/>
      </w:pPr>
      <w:r>
        <w:t>Alternate</w:t>
      </w:r>
      <w:r>
        <w:rPr>
          <w:spacing w:val="-3"/>
        </w:rPr>
        <w:t xml:space="preserve"> </w:t>
      </w:r>
      <w:r>
        <w:t>sources</w:t>
      </w:r>
      <w:r>
        <w:rPr>
          <w:spacing w:val="-3"/>
        </w:rPr>
        <w:t xml:space="preserve"> </w:t>
      </w:r>
      <w:r>
        <w:t>of</w:t>
      </w:r>
      <w:r>
        <w:rPr>
          <w:spacing w:val="-3"/>
        </w:rPr>
        <w:t xml:space="preserve"> </w:t>
      </w:r>
      <w:r>
        <w:t>data</w:t>
      </w:r>
      <w:r>
        <w:rPr>
          <w:spacing w:val="-2"/>
        </w:rPr>
        <w:t xml:space="preserve"> </w:t>
      </w:r>
      <w:r>
        <w:t>are</w:t>
      </w:r>
      <w:r>
        <w:rPr>
          <w:spacing w:val="-5"/>
        </w:rPr>
        <w:t xml:space="preserve"> </w:t>
      </w:r>
      <w:r>
        <w:t>essential</w:t>
      </w:r>
      <w:r>
        <w:rPr>
          <w:spacing w:val="-3"/>
        </w:rPr>
        <w:t xml:space="preserve"> </w:t>
      </w:r>
      <w:r>
        <w:t>in</w:t>
      </w:r>
      <w:r>
        <w:rPr>
          <w:spacing w:val="-3"/>
        </w:rPr>
        <w:t xml:space="preserve"> </w:t>
      </w:r>
      <w:r>
        <w:t>a</w:t>
      </w:r>
      <w:r>
        <w:rPr>
          <w:spacing w:val="-4"/>
        </w:rPr>
        <w:t xml:space="preserve"> </w:t>
      </w:r>
      <w:r>
        <w:t>data</w:t>
      </w:r>
      <w:r>
        <w:rPr>
          <w:spacing w:val="-3"/>
        </w:rPr>
        <w:t xml:space="preserve"> </w:t>
      </w:r>
      <w:r>
        <w:t>science</w:t>
      </w:r>
      <w:r>
        <w:rPr>
          <w:spacing w:val="-4"/>
        </w:rPr>
        <w:t xml:space="preserve"> </w:t>
      </w:r>
      <w:r>
        <w:t>project</w:t>
      </w:r>
      <w:r>
        <w:rPr>
          <w:spacing w:val="-3"/>
        </w:rPr>
        <w:t xml:space="preserve"> </w:t>
      </w:r>
      <w:r>
        <w:t>as</w:t>
      </w:r>
      <w:r>
        <w:rPr>
          <w:spacing w:val="-3"/>
        </w:rPr>
        <w:t xml:space="preserve"> </w:t>
      </w:r>
      <w:r>
        <w:t>they</w:t>
      </w:r>
      <w:r>
        <w:rPr>
          <w:spacing w:val="-1"/>
        </w:rPr>
        <w:t xml:space="preserve"> </w:t>
      </w:r>
      <w:r>
        <w:t>can</w:t>
      </w:r>
      <w:r>
        <w:rPr>
          <w:spacing w:val="-1"/>
        </w:rPr>
        <w:t xml:space="preserve"> </w:t>
      </w:r>
      <w:r>
        <w:t>provide</w:t>
      </w:r>
      <w:r>
        <w:rPr>
          <w:spacing w:val="-5"/>
        </w:rPr>
        <w:t xml:space="preserve"> </w:t>
      </w:r>
      <w:r>
        <w:t>a</w:t>
      </w:r>
      <w:r>
        <w:rPr>
          <w:spacing w:val="-4"/>
        </w:rPr>
        <w:t xml:space="preserve"> </w:t>
      </w:r>
      <w:r>
        <w:t>more comprehensive and accurate analysis. Using alternate sources of data can bring diverse perspectives and viewpoints to a project. This can be especially valuable in cases where the data being analyzed is subjective or complex, as different sources may offer varying viewpoints that can provide a more complete picture.</w:t>
      </w:r>
    </w:p>
    <w:p w14:paraId="6E51CADE" w14:textId="77777777" w:rsidR="00B51590" w:rsidRDefault="00263BC5" w:rsidP="0049093A">
      <w:pPr>
        <w:pStyle w:val="BodyText"/>
        <w:spacing w:before="2" w:line="360" w:lineRule="auto"/>
        <w:ind w:left="820" w:right="315"/>
      </w:pPr>
      <w:r>
        <w:t>We have come across two alternate sources that can help us recover at the very least some</w:t>
      </w:r>
      <w:r>
        <w:rPr>
          <w:spacing w:val="-3"/>
        </w:rPr>
        <w:t xml:space="preserve"> </w:t>
      </w:r>
      <w:r>
        <w:t>predictor</w:t>
      </w:r>
      <w:r>
        <w:rPr>
          <w:spacing w:val="-4"/>
        </w:rPr>
        <w:t xml:space="preserve"> </w:t>
      </w:r>
      <w:r>
        <w:t>variables</w:t>
      </w:r>
      <w:r>
        <w:rPr>
          <w:spacing w:val="-2"/>
        </w:rPr>
        <w:t xml:space="preserve"> </w:t>
      </w:r>
      <w:r>
        <w:t>of</w:t>
      </w:r>
      <w:r>
        <w:rPr>
          <w:spacing w:val="-3"/>
        </w:rPr>
        <w:t xml:space="preserve"> </w:t>
      </w:r>
      <w:r>
        <w:t>the</w:t>
      </w:r>
      <w:r>
        <w:rPr>
          <w:spacing w:val="-5"/>
        </w:rPr>
        <w:t xml:space="preserve"> </w:t>
      </w:r>
      <w:r>
        <w:t>dataset</w:t>
      </w:r>
      <w:r>
        <w:rPr>
          <w:spacing w:val="-3"/>
        </w:rPr>
        <w:t xml:space="preserve"> </w:t>
      </w:r>
      <w:r>
        <w:t>we</w:t>
      </w:r>
      <w:r>
        <w:rPr>
          <w:spacing w:val="-4"/>
        </w:rPr>
        <w:t xml:space="preserve"> </w:t>
      </w:r>
      <w:r>
        <w:t>are</w:t>
      </w:r>
      <w:r>
        <w:rPr>
          <w:spacing w:val="-4"/>
        </w:rPr>
        <w:t xml:space="preserve"> </w:t>
      </w:r>
      <w:r>
        <w:t>primarily</w:t>
      </w:r>
      <w:r>
        <w:rPr>
          <w:spacing w:val="-3"/>
        </w:rPr>
        <w:t xml:space="preserve"> </w:t>
      </w:r>
      <w:r>
        <w:t>working</w:t>
      </w:r>
      <w:r>
        <w:rPr>
          <w:spacing w:val="-3"/>
        </w:rPr>
        <w:t xml:space="preserve"> </w:t>
      </w:r>
      <w:r>
        <w:t>on.</w:t>
      </w:r>
      <w:r>
        <w:rPr>
          <w:spacing w:val="-3"/>
        </w:rPr>
        <w:t xml:space="preserve"> </w:t>
      </w:r>
      <w:r>
        <w:t>They</w:t>
      </w:r>
      <w:r>
        <w:rPr>
          <w:spacing w:val="-1"/>
        </w:rPr>
        <w:t xml:space="preserve"> </w:t>
      </w:r>
      <w:r>
        <w:t>are</w:t>
      </w:r>
      <w:r>
        <w:rPr>
          <w:spacing w:val="-5"/>
        </w:rPr>
        <w:t xml:space="preserve"> </w:t>
      </w:r>
      <w:r>
        <w:t>listed</w:t>
      </w:r>
      <w:r>
        <w:rPr>
          <w:spacing w:val="-3"/>
        </w:rPr>
        <w:t xml:space="preserve"> </w:t>
      </w:r>
      <w:r>
        <w:t xml:space="preserve">as </w:t>
      </w:r>
      <w:r>
        <w:rPr>
          <w:spacing w:val="-2"/>
        </w:rPr>
        <w:t>below:</w:t>
      </w:r>
    </w:p>
    <w:p w14:paraId="52E0A487" w14:textId="3E860BB4" w:rsidR="00B51590" w:rsidRDefault="000515A9" w:rsidP="0049093A">
      <w:pPr>
        <w:pStyle w:val="Heading4"/>
        <w:numPr>
          <w:ilvl w:val="0"/>
          <w:numId w:val="7"/>
        </w:numPr>
        <w:tabs>
          <w:tab w:val="left" w:pos="1180"/>
        </w:tabs>
        <w:spacing w:line="360" w:lineRule="auto"/>
      </w:pPr>
      <w:r w:rsidRPr="000515A9">
        <w:rPr>
          <w:spacing w:val="-1"/>
        </w:rPr>
        <w:t>Predicting Customer Churn in Telecommunications on Kaggle:</w:t>
      </w:r>
    </w:p>
    <w:p w14:paraId="0F14AEE1" w14:textId="7F93133A" w:rsidR="00B51590" w:rsidRDefault="000515A9" w:rsidP="0049093A">
      <w:pPr>
        <w:pStyle w:val="BodyText"/>
        <w:spacing w:before="139" w:line="360" w:lineRule="auto"/>
        <w:ind w:left="1180" w:right="268"/>
      </w:pPr>
      <w:r w:rsidRPr="000515A9">
        <w:t>Predicting customer churn is a common and valuable application of data science. This activity focuses on understanding which customers are likely to leave a company. By understanding which customers will churn, and perhaps when or why they might churn, companies can proactively manage these customers and attempt to increase retention. This dataset was provided from the public datasets available on Kaggle. The above-mentioned dataset is linked below: https://www.kaggle.com/code/willturnerau/predicting-customer-churn-in-telecommunications</w:t>
      </w:r>
    </w:p>
    <w:p w14:paraId="2785AD6E" w14:textId="284E517C" w:rsidR="00B51590" w:rsidRPr="009C5B65" w:rsidRDefault="000515A9" w:rsidP="0049093A">
      <w:pPr>
        <w:pStyle w:val="Heading4"/>
        <w:numPr>
          <w:ilvl w:val="0"/>
          <w:numId w:val="7"/>
        </w:numPr>
        <w:tabs>
          <w:tab w:val="left" w:pos="1180"/>
        </w:tabs>
        <w:spacing w:line="360" w:lineRule="auto"/>
        <w:ind w:right="505"/>
      </w:pPr>
      <w:r w:rsidRPr="009C5B65">
        <w:rPr>
          <w:spacing w:val="-4"/>
        </w:rPr>
        <w:t>Telecommunications Industry Customer churn dataset on Kaggle:</w:t>
      </w:r>
    </w:p>
    <w:p w14:paraId="4E5B1792" w14:textId="0CD657F5" w:rsidR="000515A9" w:rsidRDefault="00263BC5" w:rsidP="0049093A">
      <w:pPr>
        <w:pStyle w:val="BodyText"/>
        <w:spacing w:line="360" w:lineRule="auto"/>
        <w:ind w:left="1180" w:right="614"/>
        <w:jc w:val="both"/>
      </w:pPr>
      <w:r>
        <w:t>Th</w:t>
      </w:r>
      <w:r w:rsidR="000515A9">
        <w:t xml:space="preserve">e </w:t>
      </w:r>
      <w:r w:rsidR="000515A9" w:rsidRPr="000515A9">
        <w:t>Telco customer churn data contains information about a fictional telco company that provided home phone and Internet services to 7043 customers in California in Q3. It indicates which customers have left, stayed, or signed up for their service. Multiple important demographics are included for each customer, as well as a Satisfaction Score, Churn Score, and Customer Lifetime Value (CLTV) index. The above-mentioned dataset is linked below:</w:t>
      </w:r>
    </w:p>
    <w:p w14:paraId="41BE6A40" w14:textId="77777777" w:rsidR="00B51590" w:rsidRDefault="00263BC5" w:rsidP="0049093A">
      <w:pPr>
        <w:pStyle w:val="BodyText"/>
        <w:spacing w:before="1" w:line="360" w:lineRule="auto"/>
        <w:ind w:left="1180" w:right="2130"/>
        <w:rPr>
          <w:u w:val="single"/>
        </w:rPr>
      </w:pPr>
      <w:r>
        <w:t>:</w:t>
      </w:r>
      <w:r w:rsidR="000515A9" w:rsidRPr="00F1155D">
        <w:rPr>
          <w:u w:val="single"/>
        </w:rPr>
        <w:t>https://www.kaggle.com/datasets/aadityabansalcodes/telecommunications-industry-customer-churn-datase</w:t>
      </w:r>
    </w:p>
    <w:p w14:paraId="4B132EBF" w14:textId="5946CC6D" w:rsidR="0049093A" w:rsidRDefault="0049093A" w:rsidP="0049093A">
      <w:pPr>
        <w:pStyle w:val="BodyText"/>
        <w:spacing w:before="1" w:line="360" w:lineRule="auto"/>
        <w:ind w:left="1180" w:right="2130"/>
        <w:sectPr w:rsidR="0049093A" w:rsidSect="00702060">
          <w:pgSz w:w="12240" w:h="15840"/>
          <w:pgMar w:top="920" w:right="1200" w:bottom="1240" w:left="1340" w:header="200" w:footer="1051" w:gutter="0"/>
          <w:cols w:space="720"/>
        </w:sectPr>
      </w:pPr>
    </w:p>
    <w:p w14:paraId="4160E10F" w14:textId="417CB78C" w:rsidR="00B51590" w:rsidRPr="0049093A" w:rsidRDefault="00263BC5" w:rsidP="0049093A">
      <w:pPr>
        <w:pStyle w:val="Heading3"/>
        <w:numPr>
          <w:ilvl w:val="0"/>
          <w:numId w:val="8"/>
        </w:numPr>
        <w:tabs>
          <w:tab w:val="left" w:pos="819"/>
        </w:tabs>
        <w:spacing w:before="81" w:line="360" w:lineRule="auto"/>
        <w:ind w:left="819" w:hanging="359"/>
        <w:rPr>
          <w:u w:val="none"/>
        </w:rPr>
      </w:pPr>
      <w:r w:rsidRPr="0049093A">
        <w:lastRenderedPageBreak/>
        <w:t>Project</w:t>
      </w:r>
      <w:r w:rsidRPr="0049093A">
        <w:rPr>
          <w:spacing w:val="-6"/>
        </w:rPr>
        <w:t xml:space="preserve"> </w:t>
      </w:r>
      <w:r w:rsidRPr="0049093A">
        <w:rPr>
          <w:spacing w:val="-2"/>
        </w:rPr>
        <w:t>Justification:</w:t>
      </w:r>
    </w:p>
    <w:p w14:paraId="3CA6E606" w14:textId="77777777" w:rsidR="00B51590" w:rsidRPr="0049093A" w:rsidRDefault="00263BC5" w:rsidP="0049093A">
      <w:pPr>
        <w:spacing w:before="1" w:line="360" w:lineRule="auto"/>
        <w:ind w:left="820"/>
        <w:rPr>
          <w:b/>
          <w:bCs/>
          <w:sz w:val="28"/>
        </w:rPr>
      </w:pPr>
      <w:r w:rsidRPr="0049093A">
        <w:rPr>
          <w:b/>
          <w:bCs/>
          <w:sz w:val="28"/>
          <w:u w:val="single"/>
        </w:rPr>
        <w:t>Project</w:t>
      </w:r>
      <w:r w:rsidRPr="0049093A">
        <w:rPr>
          <w:b/>
          <w:bCs/>
          <w:spacing w:val="-3"/>
          <w:sz w:val="28"/>
          <w:u w:val="single"/>
        </w:rPr>
        <w:t xml:space="preserve"> </w:t>
      </w:r>
      <w:r w:rsidRPr="0049093A">
        <w:rPr>
          <w:b/>
          <w:bCs/>
          <w:spacing w:val="-2"/>
          <w:sz w:val="28"/>
          <w:u w:val="single"/>
        </w:rPr>
        <w:t>Statement:</w:t>
      </w:r>
    </w:p>
    <w:p w14:paraId="4E7A49D2" w14:textId="4916255E" w:rsidR="005749A5" w:rsidRDefault="005749A5" w:rsidP="0049093A">
      <w:pPr>
        <w:pStyle w:val="BodyText"/>
        <w:spacing w:before="94" w:line="360" w:lineRule="auto"/>
        <w:ind w:left="820" w:right="222"/>
      </w:pPr>
      <w:r>
        <w:t>In the telecom industry, customers are able to choose from multiple service providers and actively switch from one operator to another. In this highly competitive market, the telecommunications industry experiences an average of 15-25% annual churn rate. Given the fact that it costs 5-10 times more to acquire a new customer than to retain an existing one, customer retention has now become even more important than customer acquisition.</w:t>
      </w:r>
    </w:p>
    <w:p w14:paraId="69D34B65" w14:textId="446EE1B1" w:rsidR="00B51590" w:rsidRDefault="005749A5" w:rsidP="0049093A">
      <w:pPr>
        <w:pStyle w:val="BodyText"/>
        <w:spacing w:before="94" w:line="360" w:lineRule="auto"/>
        <w:ind w:left="820" w:right="222"/>
      </w:pPr>
      <w:r>
        <w:t>For many incumbent operators, retaining high profitable customers is the number one business goal. To reduce customer churn, telecom companies need to predict which customers are at high risk of churn.</w:t>
      </w:r>
    </w:p>
    <w:p w14:paraId="287105A1" w14:textId="77777777" w:rsidR="00B51590" w:rsidRDefault="00263BC5" w:rsidP="0049093A">
      <w:pPr>
        <w:pStyle w:val="Heading3"/>
        <w:spacing w:line="360" w:lineRule="auto"/>
        <w:ind w:left="820" w:firstLine="0"/>
        <w:rPr>
          <w:u w:val="none"/>
        </w:rPr>
      </w:pPr>
      <w:r>
        <w:t>Complexity</w:t>
      </w:r>
      <w:r>
        <w:rPr>
          <w:spacing w:val="-11"/>
        </w:rPr>
        <w:t xml:space="preserve"> </w:t>
      </w:r>
      <w:r>
        <w:rPr>
          <w:spacing w:val="-2"/>
        </w:rPr>
        <w:t>Involved:</w:t>
      </w:r>
    </w:p>
    <w:p w14:paraId="6081D3D6" w14:textId="77777777" w:rsidR="005749A5" w:rsidRDefault="00263BC5" w:rsidP="0049093A">
      <w:pPr>
        <w:pStyle w:val="BodyText"/>
        <w:spacing w:before="95" w:line="360" w:lineRule="auto"/>
        <w:ind w:left="820"/>
      </w:pPr>
      <w:r>
        <w:t xml:space="preserve">The </w:t>
      </w:r>
      <w:r w:rsidR="005749A5">
        <w:t>complexities associated with this project include:</w:t>
      </w:r>
    </w:p>
    <w:p w14:paraId="0F74D048" w14:textId="15BBCBB0" w:rsidR="005749A5" w:rsidRPr="00F1155D" w:rsidRDefault="005749A5" w:rsidP="0049093A">
      <w:pPr>
        <w:pStyle w:val="BodyText"/>
        <w:spacing w:before="95" w:line="360" w:lineRule="auto"/>
        <w:ind w:left="820"/>
        <w:rPr>
          <w:b/>
          <w:bCs/>
        </w:rPr>
      </w:pPr>
      <w:r w:rsidRPr="00F1155D">
        <w:rPr>
          <w:b/>
          <w:bCs/>
        </w:rPr>
        <w:t>1. Predictive Analysis Complexity:</w:t>
      </w:r>
    </w:p>
    <w:p w14:paraId="0F6707B7" w14:textId="4064A670" w:rsidR="005749A5" w:rsidRDefault="005749A5" w:rsidP="0049093A">
      <w:pPr>
        <w:pStyle w:val="BodyText"/>
        <w:numPr>
          <w:ilvl w:val="0"/>
          <w:numId w:val="36"/>
        </w:numPr>
        <w:spacing w:before="95" w:line="360" w:lineRule="auto"/>
      </w:pPr>
      <w:r>
        <w:t>Developing sophisticated algorithms to predict customer behavior accurately.</w:t>
      </w:r>
    </w:p>
    <w:p w14:paraId="7E9FBBBD" w14:textId="7051E848" w:rsidR="005749A5" w:rsidRDefault="005749A5" w:rsidP="0049093A">
      <w:pPr>
        <w:pStyle w:val="BodyText"/>
        <w:numPr>
          <w:ilvl w:val="0"/>
          <w:numId w:val="36"/>
        </w:numPr>
        <w:spacing w:before="95" w:line="360" w:lineRule="auto"/>
      </w:pPr>
      <w:r>
        <w:t>Identifying key indicators and patterns that signal potential churn risks.</w:t>
      </w:r>
    </w:p>
    <w:p w14:paraId="798FC855" w14:textId="11490AF2" w:rsidR="005749A5" w:rsidRDefault="005749A5" w:rsidP="0049093A">
      <w:pPr>
        <w:pStyle w:val="BodyText"/>
        <w:numPr>
          <w:ilvl w:val="0"/>
          <w:numId w:val="36"/>
        </w:numPr>
        <w:spacing w:before="95" w:line="360" w:lineRule="auto"/>
      </w:pPr>
      <w:r>
        <w:t>Implementing predictive models that can effectively forecast customer churn</w:t>
      </w:r>
      <w:r w:rsidR="0049093A">
        <w:t xml:space="preserve"> </w:t>
      </w:r>
      <w:r>
        <w:t>probabilities.</w:t>
      </w:r>
    </w:p>
    <w:p w14:paraId="5395E78C" w14:textId="4F93F0F5" w:rsidR="005749A5" w:rsidRPr="00F1155D" w:rsidRDefault="005749A5" w:rsidP="0049093A">
      <w:pPr>
        <w:pStyle w:val="BodyText"/>
        <w:spacing w:before="95" w:line="360" w:lineRule="auto"/>
        <w:ind w:left="820"/>
        <w:rPr>
          <w:b/>
          <w:bCs/>
        </w:rPr>
      </w:pPr>
      <w:r w:rsidRPr="00F1155D">
        <w:rPr>
          <w:b/>
          <w:bCs/>
        </w:rPr>
        <w:t>2. Data Management Complexity:</w:t>
      </w:r>
    </w:p>
    <w:p w14:paraId="38E0BA4E" w14:textId="0D33AE7A" w:rsidR="005749A5" w:rsidRDefault="005749A5" w:rsidP="0049093A">
      <w:pPr>
        <w:pStyle w:val="BodyText"/>
        <w:numPr>
          <w:ilvl w:val="0"/>
          <w:numId w:val="37"/>
        </w:numPr>
        <w:spacing w:before="95" w:line="360" w:lineRule="auto"/>
      </w:pPr>
      <w:r>
        <w:t>Handling vast amounts of customer data to extract valuable insights.</w:t>
      </w:r>
    </w:p>
    <w:p w14:paraId="20581103" w14:textId="12B9419C" w:rsidR="005749A5" w:rsidRDefault="005749A5" w:rsidP="0049093A">
      <w:pPr>
        <w:pStyle w:val="BodyText"/>
        <w:numPr>
          <w:ilvl w:val="0"/>
          <w:numId w:val="37"/>
        </w:numPr>
        <w:spacing w:before="95" w:line="360" w:lineRule="auto"/>
      </w:pPr>
      <w:r>
        <w:t>Ensuring data accuracy, reliability, and security in predictive modeling processes.</w:t>
      </w:r>
    </w:p>
    <w:p w14:paraId="19F59EF7" w14:textId="5DCDC989" w:rsidR="005749A5" w:rsidRPr="0049093A" w:rsidRDefault="005749A5" w:rsidP="0049093A">
      <w:pPr>
        <w:pStyle w:val="BodyText"/>
        <w:numPr>
          <w:ilvl w:val="0"/>
          <w:numId w:val="37"/>
        </w:numPr>
        <w:spacing w:before="95" w:line="360" w:lineRule="auto"/>
      </w:pPr>
      <w:r>
        <w:t>Integrating data from various sources to enhance predictive accuracy and decision-making.</w:t>
      </w:r>
    </w:p>
    <w:p w14:paraId="5B7B7045" w14:textId="298EFC55" w:rsidR="0049093A" w:rsidRDefault="005749A5" w:rsidP="0049093A">
      <w:pPr>
        <w:pStyle w:val="BodyText"/>
        <w:numPr>
          <w:ilvl w:val="0"/>
          <w:numId w:val="7"/>
        </w:numPr>
        <w:spacing w:before="95" w:line="360" w:lineRule="auto"/>
        <w:rPr>
          <w:b/>
          <w:bCs/>
        </w:rPr>
      </w:pPr>
      <w:r w:rsidRPr="00187428">
        <w:rPr>
          <w:b/>
          <w:bCs/>
        </w:rPr>
        <w:t>Customer Engagement Complexity:</w:t>
      </w:r>
    </w:p>
    <w:p w14:paraId="741C1087" w14:textId="4132F8B1" w:rsidR="005749A5" w:rsidRPr="0049093A" w:rsidRDefault="005749A5" w:rsidP="0049093A">
      <w:pPr>
        <w:pStyle w:val="BodyText"/>
        <w:numPr>
          <w:ilvl w:val="0"/>
          <w:numId w:val="39"/>
        </w:numPr>
        <w:spacing w:before="95" w:line="360" w:lineRule="auto"/>
        <w:rPr>
          <w:b/>
          <w:bCs/>
        </w:rPr>
      </w:pPr>
      <w:r>
        <w:t>Designing personalized retention strategies tailored to individual customer needs.</w:t>
      </w:r>
    </w:p>
    <w:p w14:paraId="15AEFBA5" w14:textId="7DC041F5" w:rsidR="005749A5" w:rsidRDefault="005749A5" w:rsidP="0049093A">
      <w:pPr>
        <w:pStyle w:val="BodyText"/>
        <w:numPr>
          <w:ilvl w:val="0"/>
          <w:numId w:val="39"/>
        </w:numPr>
        <w:spacing w:before="95" w:line="360" w:lineRule="auto"/>
      </w:pPr>
      <w:r>
        <w:t>Implementing proactive communication and engagement initiatives to reduce churn rates.</w:t>
      </w:r>
    </w:p>
    <w:p w14:paraId="0F22A1B0" w14:textId="5E5191E4" w:rsidR="00B51590" w:rsidRDefault="005749A5" w:rsidP="0049093A">
      <w:pPr>
        <w:pStyle w:val="BodyText"/>
        <w:numPr>
          <w:ilvl w:val="0"/>
          <w:numId w:val="39"/>
        </w:numPr>
        <w:spacing w:before="95" w:line="360" w:lineRule="auto"/>
      </w:pPr>
      <w:r>
        <w:t>Balancing customer satisfaction with operational efficiency to maximize retention</w:t>
      </w:r>
      <w:r w:rsidR="001B4B17">
        <w:t xml:space="preserve"> </w:t>
      </w:r>
      <w:r>
        <w:t>efforts.</w:t>
      </w:r>
    </w:p>
    <w:p w14:paraId="501E4AF8" w14:textId="1E215EA8" w:rsidR="0049093A" w:rsidRDefault="0049093A" w:rsidP="001B4B17">
      <w:pPr>
        <w:pStyle w:val="BodyText"/>
        <w:spacing w:before="95" w:line="360" w:lineRule="auto"/>
        <w:sectPr w:rsidR="0049093A" w:rsidSect="00702060">
          <w:pgSz w:w="12240" w:h="15840"/>
          <w:pgMar w:top="920" w:right="1200" w:bottom="1240" w:left="1340" w:header="200" w:footer="1051" w:gutter="0"/>
          <w:cols w:space="720"/>
        </w:sectPr>
      </w:pPr>
    </w:p>
    <w:p w14:paraId="3499DFCB" w14:textId="77777777" w:rsidR="00B51590" w:rsidRDefault="00B51590">
      <w:pPr>
        <w:pStyle w:val="BodyText"/>
        <w:spacing w:before="119"/>
        <w:rPr>
          <w:sz w:val="28"/>
        </w:rPr>
      </w:pPr>
    </w:p>
    <w:p w14:paraId="1D1D6644" w14:textId="247B05F3" w:rsidR="00B13361" w:rsidRPr="001B4B17" w:rsidRDefault="00263BC5" w:rsidP="001B4B17">
      <w:pPr>
        <w:pStyle w:val="Heading3"/>
        <w:spacing w:line="360" w:lineRule="auto"/>
        <w:ind w:left="0" w:firstLine="0"/>
        <w:rPr>
          <w:spacing w:val="-2"/>
        </w:rPr>
      </w:pPr>
      <w:r>
        <w:t>Project</w:t>
      </w:r>
      <w:r>
        <w:rPr>
          <w:spacing w:val="-3"/>
        </w:rPr>
        <w:t xml:space="preserve"> </w:t>
      </w:r>
      <w:r>
        <w:rPr>
          <w:spacing w:val="-2"/>
        </w:rPr>
        <w:t>Outcome</w:t>
      </w:r>
      <w:r w:rsidR="00B13361">
        <w:rPr>
          <w:spacing w:val="-2"/>
        </w:rPr>
        <w:t>:</w:t>
      </w:r>
    </w:p>
    <w:p w14:paraId="7D56042C" w14:textId="56771F71" w:rsidR="00B51590" w:rsidRPr="00B13361" w:rsidRDefault="00B13361" w:rsidP="001B4B17">
      <w:pPr>
        <w:spacing w:line="360" w:lineRule="auto"/>
        <w:ind w:left="720"/>
        <w:rPr>
          <w:sz w:val="24"/>
          <w:szCs w:val="24"/>
        </w:rPr>
        <w:sectPr w:rsidR="00B51590" w:rsidRPr="00B13361" w:rsidSect="00702060">
          <w:pgSz w:w="12240" w:h="15840"/>
          <w:pgMar w:top="920" w:right="1200" w:bottom="1240" w:left="1340" w:header="200" w:footer="1051" w:gutter="0"/>
          <w:cols w:space="720"/>
        </w:sectPr>
      </w:pPr>
      <w:r w:rsidRPr="00B13361">
        <w:rPr>
          <w:sz w:val="24"/>
          <w:szCs w:val="24"/>
        </w:rPr>
        <w:t>Our project centers on harnessing telecommunications data to forecast customer churn while simultaneously pinpointing the root causes leading customers to sever ties with the company. To achieve this, we embark on a comprehensive methodology that begins with the collection of diverse telecommunications data, encompassing customer usage patterns, service subscriptions, billing details, and interactions. Following this, an in-depth Exploratory Data Analysis (EDA) is conducted to grasp feature distributions, detect outliers, and uncover correlations. Visualization techniques are employed to discern customer behaviors and patterns, laying the foundation for subsequent analyses.</w:t>
      </w:r>
      <w:r w:rsidRPr="00B13361">
        <w:rPr>
          <w:sz w:val="24"/>
          <w:szCs w:val="24"/>
        </w:rPr>
        <w:br/>
      </w:r>
      <w:r w:rsidRPr="00B13361">
        <w:rPr>
          <w:sz w:val="24"/>
          <w:szCs w:val="24"/>
        </w:rPr>
        <w:br/>
        <w:t>In the realm of model development, we employ machine learning algorithms, including logistic regression, decision trees, or ensemble methods, to construct a robust churn prediction model. This model is trained on historical data and rigorously validated using cross-validation techniques to ensure its accuracy and generalizability. Simultaneously, we delve into feature engineering to extract pertinent information that may contribute to customer churn. Furthermore, our methodology includes an insightful analysis to interpret the model and unveil the prominent factors influencing churn using advanced analytics techniques such as feature importance and SHAP.</w:t>
      </w:r>
      <w:r w:rsidRPr="00B13361">
        <w:rPr>
          <w:sz w:val="24"/>
          <w:szCs w:val="24"/>
        </w:rPr>
        <w:br/>
      </w:r>
      <w:r w:rsidRPr="00B13361">
        <w:rPr>
          <w:sz w:val="24"/>
          <w:szCs w:val="24"/>
        </w:rPr>
        <w:br/>
        <w:t>The outcome of our project comprises a formidable churn prediction model, offering the telecommunications company a predictive tool for anticipating customer exits. Moreover, we present a detailed insights report elucidating the underlying reasons for customer churn. By combining the model's findings with customer surveys and feedback analysis, we aim to provide a holistic understanding of the factors influencing customer decisions. The project concludes with strategic recommendations tailored to address the identified reasons for churn, empowering the company to implement targeted retention strategies. We anticipate that these insights will not only help in reducing churn rates but also foster customer loyalty, fortifying the company's competitive position in the dynamic telecommunications market.</w:t>
      </w:r>
    </w:p>
    <w:p w14:paraId="67EB0B83" w14:textId="77777777" w:rsidR="00B51590" w:rsidRDefault="00B51590">
      <w:pPr>
        <w:pStyle w:val="BodyText"/>
        <w:spacing w:before="55"/>
        <w:rPr>
          <w:sz w:val="20"/>
        </w:rPr>
      </w:pPr>
    </w:p>
    <w:p w14:paraId="3F25806C" w14:textId="4B02DF41" w:rsidR="00B51590" w:rsidRDefault="00B51590">
      <w:pPr>
        <w:pStyle w:val="BodyText"/>
        <w:spacing w:line="59" w:lineRule="exact"/>
        <w:ind w:left="100"/>
        <w:rPr>
          <w:sz w:val="5"/>
        </w:rPr>
      </w:pPr>
    </w:p>
    <w:p w14:paraId="09B7FA7F" w14:textId="222898CC" w:rsidR="00B51590" w:rsidRPr="001B4B17" w:rsidRDefault="003D7980" w:rsidP="00775EC7">
      <w:pPr>
        <w:pStyle w:val="Heading2"/>
        <w:rPr>
          <w:sz w:val="28"/>
          <w:szCs w:val="28"/>
          <w:u w:val="none"/>
        </w:rPr>
      </w:pPr>
      <w:r w:rsidRPr="001B4B17">
        <w:rPr>
          <w:sz w:val="28"/>
          <w:szCs w:val="28"/>
        </w:rPr>
        <w:t xml:space="preserve">Exploratory </w:t>
      </w:r>
      <w:r w:rsidR="00263BC5" w:rsidRPr="001B4B17">
        <w:rPr>
          <w:sz w:val="28"/>
          <w:szCs w:val="28"/>
        </w:rPr>
        <w:t>Data</w:t>
      </w:r>
      <w:r w:rsidR="00263BC5" w:rsidRPr="001B4B17">
        <w:rPr>
          <w:spacing w:val="-12"/>
          <w:sz w:val="28"/>
          <w:szCs w:val="28"/>
        </w:rPr>
        <w:t xml:space="preserve"> </w:t>
      </w:r>
      <w:r w:rsidRPr="001B4B17">
        <w:rPr>
          <w:sz w:val="28"/>
          <w:szCs w:val="28"/>
        </w:rPr>
        <w:t xml:space="preserve">Analysis </w:t>
      </w:r>
      <w:r w:rsidR="00263BC5" w:rsidRPr="001B4B17">
        <w:rPr>
          <w:spacing w:val="-2"/>
          <w:sz w:val="28"/>
          <w:szCs w:val="28"/>
        </w:rPr>
        <w:t>(EDA)</w:t>
      </w:r>
      <w:r w:rsidR="00775EC7" w:rsidRPr="001B4B17">
        <w:rPr>
          <w:spacing w:val="-2"/>
          <w:sz w:val="28"/>
          <w:szCs w:val="28"/>
        </w:rPr>
        <w:t>:</w:t>
      </w:r>
    </w:p>
    <w:p w14:paraId="390D4D0A" w14:textId="6B1DDE41" w:rsidR="00154A80" w:rsidRPr="001B4B17" w:rsidRDefault="007E7000" w:rsidP="00154A80">
      <w:pPr>
        <w:pStyle w:val="Heading3"/>
        <w:numPr>
          <w:ilvl w:val="0"/>
          <w:numId w:val="5"/>
        </w:numPr>
        <w:tabs>
          <w:tab w:val="left" w:pos="819"/>
        </w:tabs>
        <w:ind w:left="819" w:hanging="359"/>
      </w:pPr>
      <w:r w:rsidRPr="001B4B17">
        <w:t>Summary:</w:t>
      </w:r>
    </w:p>
    <w:p w14:paraId="5B08BA4C" w14:textId="5F40C682" w:rsidR="00154A80" w:rsidRPr="00154A80" w:rsidRDefault="00154A80" w:rsidP="00154A80">
      <w:pPr>
        <w:pStyle w:val="Subtitle"/>
        <w:ind w:left="819"/>
        <w:rPr>
          <w:rFonts w:ascii="Times New Roman" w:hAnsi="Times New Roman" w:cs="Times New Roman"/>
          <w:b/>
          <w:bCs/>
          <w:sz w:val="24"/>
          <w:szCs w:val="24"/>
          <w:u w:val="single"/>
        </w:rPr>
      </w:pPr>
      <w:r w:rsidRPr="00154A80">
        <w:rPr>
          <w:noProof/>
          <w:lang w:val="en-IN" w:eastAsia="en-IN"/>
        </w:rPr>
        <w:drawing>
          <wp:anchor distT="0" distB="0" distL="114300" distR="114300" simplePos="0" relativeHeight="251709952" behindDoc="0" locked="0" layoutInCell="1" allowOverlap="1" wp14:anchorId="62B29FD8" wp14:editId="0BE64C02">
            <wp:simplePos x="0" y="0"/>
            <wp:positionH relativeFrom="column">
              <wp:posOffset>202045</wp:posOffset>
            </wp:positionH>
            <wp:positionV relativeFrom="paragraph">
              <wp:posOffset>403802</wp:posOffset>
            </wp:positionV>
            <wp:extent cx="6159500" cy="1769110"/>
            <wp:effectExtent l="0" t="0" r="0" b="2540"/>
            <wp:wrapTopAndBottom/>
            <wp:docPr id="98953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317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9500" cy="1769110"/>
                    </a:xfrm>
                    <a:prstGeom prst="rect">
                      <a:avLst/>
                    </a:prstGeom>
                  </pic:spPr>
                </pic:pic>
              </a:graphicData>
            </a:graphic>
          </wp:anchor>
        </w:drawing>
      </w:r>
      <w:r w:rsidRPr="00154A80">
        <w:rPr>
          <w:rFonts w:ascii="Times New Roman" w:hAnsi="Times New Roman" w:cs="Times New Roman"/>
          <w:b/>
          <w:bCs/>
          <w:sz w:val="24"/>
          <w:szCs w:val="24"/>
          <w:u w:val="single"/>
        </w:rPr>
        <w:t xml:space="preserve">Summary </w:t>
      </w:r>
      <w:r>
        <w:rPr>
          <w:rFonts w:ascii="Times New Roman" w:hAnsi="Times New Roman" w:cs="Times New Roman"/>
          <w:b/>
          <w:bCs/>
          <w:sz w:val="24"/>
          <w:szCs w:val="24"/>
          <w:u w:val="single"/>
        </w:rPr>
        <w:t>of</w:t>
      </w:r>
      <w:r w:rsidRPr="00154A80">
        <w:rPr>
          <w:rFonts w:ascii="Times New Roman" w:hAnsi="Times New Roman" w:cs="Times New Roman"/>
          <w:b/>
          <w:bCs/>
          <w:sz w:val="24"/>
          <w:szCs w:val="24"/>
          <w:u w:val="single"/>
        </w:rPr>
        <w:t xml:space="preserve"> numeric</w:t>
      </w:r>
      <w:r>
        <w:rPr>
          <w:rFonts w:ascii="Times New Roman" w:hAnsi="Times New Roman" w:cs="Times New Roman"/>
          <w:b/>
          <w:bCs/>
          <w:sz w:val="24"/>
          <w:szCs w:val="24"/>
          <w:u w:val="single"/>
        </w:rPr>
        <w:t>al</w:t>
      </w:r>
      <w:r w:rsidRPr="00154A80">
        <w:rPr>
          <w:rFonts w:ascii="Times New Roman" w:hAnsi="Times New Roman" w:cs="Times New Roman"/>
          <w:b/>
          <w:bCs/>
          <w:sz w:val="24"/>
          <w:szCs w:val="24"/>
          <w:u w:val="single"/>
        </w:rPr>
        <w:t xml:space="preserve"> variables:</w:t>
      </w:r>
    </w:p>
    <w:p w14:paraId="57338E44" w14:textId="176A5AC6" w:rsidR="007E7000" w:rsidRDefault="007E7000" w:rsidP="001B4B17">
      <w:pPr>
        <w:pStyle w:val="BodyText"/>
        <w:numPr>
          <w:ilvl w:val="0"/>
          <w:numId w:val="20"/>
        </w:numPr>
        <w:spacing w:line="360" w:lineRule="auto"/>
      </w:pPr>
      <w:r>
        <w:t xml:space="preserve">The </w:t>
      </w:r>
      <w:r w:rsidR="001E17EF">
        <w:t>average revenue per user (</w:t>
      </w:r>
      <w:r>
        <w:t>arpu</w:t>
      </w:r>
      <w:r w:rsidR="001E17EF">
        <w:t>)</w:t>
      </w:r>
      <w:r>
        <w:t xml:space="preserve"> slightly fluctuates over the three months but remains relatively stable, indicating consistent revenue generation from users.</w:t>
      </w:r>
    </w:p>
    <w:p w14:paraId="6FE5A4BC" w14:textId="77777777" w:rsidR="007E7000" w:rsidRDefault="007E7000" w:rsidP="001B4B17">
      <w:pPr>
        <w:pStyle w:val="BodyText"/>
        <w:numPr>
          <w:ilvl w:val="0"/>
          <w:numId w:val="20"/>
        </w:numPr>
        <w:spacing w:line="360" w:lineRule="auto"/>
      </w:pPr>
      <w:r>
        <w:t>On-net and off-net minutes show similar patterns across the three months, indicating consistent calling behavior.</w:t>
      </w:r>
    </w:p>
    <w:p w14:paraId="57EDBEED" w14:textId="77777777" w:rsidR="007E7000" w:rsidRDefault="007E7000" w:rsidP="001B4B17">
      <w:pPr>
        <w:pStyle w:val="BodyText"/>
        <w:numPr>
          <w:ilvl w:val="0"/>
          <w:numId w:val="20"/>
        </w:numPr>
        <w:spacing w:line="360" w:lineRule="auto"/>
      </w:pPr>
      <w:r>
        <w:t>Roaming minutes and data usage might vary more, potentially indicating seasonal trends or promotional offers affecting roaming and data usage.</w:t>
      </w:r>
    </w:p>
    <w:p w14:paraId="56C26309" w14:textId="77777777" w:rsidR="007E7000" w:rsidRDefault="007E7000" w:rsidP="001B4B17">
      <w:pPr>
        <w:pStyle w:val="BodyText"/>
        <w:numPr>
          <w:ilvl w:val="0"/>
          <w:numId w:val="20"/>
        </w:numPr>
        <w:spacing w:line="360" w:lineRule="auto"/>
      </w:pPr>
      <w:r>
        <w:t>The churn probability provides an estimate of the likelihood of customers leaving the service provider.</w:t>
      </w:r>
    </w:p>
    <w:p w14:paraId="0D003DA0" w14:textId="236B6033" w:rsidR="007E7000" w:rsidRDefault="007E7000" w:rsidP="007E7000">
      <w:pPr>
        <w:pStyle w:val="BodyText"/>
        <w:numPr>
          <w:ilvl w:val="0"/>
          <w:numId w:val="20"/>
        </w:numPr>
        <w:spacing w:line="360" w:lineRule="auto"/>
      </w:pPr>
      <w:r>
        <w:t>Analyzing churn probability alongside other metrics can help identify factors influencing customer attrition and inform retention strategies.</w:t>
      </w:r>
    </w:p>
    <w:p w14:paraId="5F2BDE57" w14:textId="652ECF99" w:rsidR="007E7000" w:rsidRPr="00154A80" w:rsidRDefault="00154A80" w:rsidP="001B4B17">
      <w:pPr>
        <w:pStyle w:val="Subtitle"/>
        <w:spacing w:line="360" w:lineRule="auto"/>
        <w:ind w:left="927"/>
        <w:rPr>
          <w:rFonts w:ascii="Times New Roman" w:hAnsi="Times New Roman" w:cs="Times New Roman"/>
          <w:b/>
          <w:bCs/>
          <w:sz w:val="24"/>
          <w:szCs w:val="24"/>
          <w:u w:val="single"/>
        </w:rPr>
      </w:pPr>
      <w:r>
        <w:rPr>
          <w:noProof/>
          <w:lang w:val="en-IN" w:eastAsia="en-IN"/>
        </w:rPr>
        <w:drawing>
          <wp:anchor distT="0" distB="0" distL="114300" distR="114300" simplePos="0" relativeHeight="251712000" behindDoc="0" locked="0" layoutInCell="1" allowOverlap="1" wp14:anchorId="36CB3AC6" wp14:editId="6E609FFB">
            <wp:simplePos x="0" y="0"/>
            <wp:positionH relativeFrom="column">
              <wp:posOffset>520700</wp:posOffset>
            </wp:positionH>
            <wp:positionV relativeFrom="paragraph">
              <wp:posOffset>377825</wp:posOffset>
            </wp:positionV>
            <wp:extent cx="6159500" cy="1146175"/>
            <wp:effectExtent l="0" t="0" r="0" b="0"/>
            <wp:wrapTopAndBottom/>
            <wp:docPr id="9611886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8652"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9500" cy="1146175"/>
                    </a:xfrm>
                    <a:prstGeom prst="rect">
                      <a:avLst/>
                    </a:prstGeom>
                  </pic:spPr>
                </pic:pic>
              </a:graphicData>
            </a:graphic>
          </wp:anchor>
        </w:drawing>
      </w:r>
      <w:r w:rsidRPr="00154A80">
        <w:rPr>
          <w:rFonts w:ascii="Times New Roman" w:hAnsi="Times New Roman" w:cs="Times New Roman"/>
          <w:b/>
          <w:bCs/>
          <w:sz w:val="24"/>
          <w:szCs w:val="24"/>
          <w:u w:val="single"/>
        </w:rPr>
        <w:t>Summary of Categorical Variables:</w:t>
      </w:r>
    </w:p>
    <w:p w14:paraId="1A7AEA92" w14:textId="426C4ADC" w:rsidR="007E7000" w:rsidRDefault="007E7000" w:rsidP="007E7000">
      <w:pPr>
        <w:pStyle w:val="BodyText"/>
        <w:ind w:left="819"/>
      </w:pPr>
    </w:p>
    <w:p w14:paraId="39EEA07A" w14:textId="6C6B231C" w:rsidR="007E7000" w:rsidRDefault="007E7000" w:rsidP="007E7000">
      <w:pPr>
        <w:pStyle w:val="BodyText"/>
        <w:ind w:left="819"/>
      </w:pPr>
    </w:p>
    <w:p w14:paraId="17ABBC19" w14:textId="77777777" w:rsidR="00154A80" w:rsidRDefault="00154A80" w:rsidP="001B4B17">
      <w:pPr>
        <w:pStyle w:val="BodyText"/>
        <w:numPr>
          <w:ilvl w:val="0"/>
          <w:numId w:val="20"/>
        </w:numPr>
        <w:spacing w:line="360" w:lineRule="auto"/>
      </w:pPr>
      <w:r>
        <w:t xml:space="preserve">The fact that the most frequent dates are consistently around the last day of the month (e.g., June 30th, July 31st, August 31st) suggests that many users may have a preference for recharging towards the end of the billing cycle. </w:t>
      </w:r>
    </w:p>
    <w:p w14:paraId="2781FEA8" w14:textId="77777777" w:rsidR="00154A80" w:rsidRDefault="00154A80" w:rsidP="001B4B17">
      <w:pPr>
        <w:pStyle w:val="BodyText"/>
        <w:numPr>
          <w:ilvl w:val="0"/>
          <w:numId w:val="20"/>
        </w:numPr>
        <w:spacing w:line="360" w:lineRule="auto"/>
      </w:pPr>
      <w:r>
        <w:lastRenderedPageBreak/>
        <w:t xml:space="preserve">While the recharge date columns (date_of_last_rech_6, date_of_last_rech_7, date_of_last_rech_8) exhibit relatively high counts and frequent dates, the recharge data columns (date_of_last_rech_data_6, date_of_last_rech_data_7, date_of_last_rech_data_8) have lower counts and less frequent dates. </w:t>
      </w:r>
    </w:p>
    <w:p w14:paraId="38566783" w14:textId="394523B5" w:rsidR="00775EC7" w:rsidRPr="007E7000" w:rsidRDefault="00154A80" w:rsidP="001B4B17">
      <w:pPr>
        <w:pStyle w:val="BodyText"/>
        <w:numPr>
          <w:ilvl w:val="0"/>
          <w:numId w:val="20"/>
        </w:numPr>
        <w:spacing w:line="360" w:lineRule="auto"/>
      </w:pPr>
      <w:r>
        <w:t>This suggests that recharges for data services may be less common or less regular compared to general recharges.</w:t>
      </w:r>
    </w:p>
    <w:p w14:paraId="5BD561D1" w14:textId="77777777" w:rsidR="00550C41" w:rsidRPr="00550C41" w:rsidRDefault="00550C41" w:rsidP="00550C41">
      <w:pPr>
        <w:pStyle w:val="Heading3"/>
        <w:tabs>
          <w:tab w:val="left" w:pos="819"/>
        </w:tabs>
        <w:spacing w:line="360" w:lineRule="auto"/>
        <w:ind w:firstLine="0"/>
        <w:rPr>
          <w:u w:val="none"/>
        </w:rPr>
      </w:pPr>
    </w:p>
    <w:p w14:paraId="72119FF8" w14:textId="10605CD0" w:rsidR="00B51590" w:rsidRDefault="00263BC5" w:rsidP="001B4B17">
      <w:pPr>
        <w:pStyle w:val="Heading3"/>
        <w:numPr>
          <w:ilvl w:val="0"/>
          <w:numId w:val="5"/>
        </w:numPr>
        <w:tabs>
          <w:tab w:val="left" w:pos="819"/>
        </w:tabs>
        <w:spacing w:line="360" w:lineRule="auto"/>
        <w:ind w:left="819" w:hanging="359"/>
        <w:rPr>
          <w:u w:val="none"/>
        </w:rPr>
      </w:pPr>
      <w:r>
        <w:t>Relationship</w:t>
      </w:r>
      <w:r>
        <w:rPr>
          <w:spacing w:val="-10"/>
        </w:rPr>
        <w:t xml:space="preserve"> </w:t>
      </w:r>
      <w:r>
        <w:t>between</w:t>
      </w:r>
      <w:r>
        <w:rPr>
          <w:spacing w:val="-9"/>
        </w:rPr>
        <w:t xml:space="preserve"> </w:t>
      </w:r>
      <w:r>
        <w:rPr>
          <w:spacing w:val="-2"/>
        </w:rPr>
        <w:t>variables:</w:t>
      </w:r>
    </w:p>
    <w:p w14:paraId="2932D206" w14:textId="7151BA38" w:rsidR="00B51590" w:rsidRDefault="00263BC5" w:rsidP="001B4B17">
      <w:pPr>
        <w:pStyle w:val="BodyText"/>
        <w:spacing w:before="160" w:line="360" w:lineRule="auto"/>
        <w:ind w:left="820" w:right="302"/>
      </w:pPr>
      <w:r>
        <w:t>The</w:t>
      </w:r>
      <w:r>
        <w:rPr>
          <w:spacing w:val="-3"/>
        </w:rPr>
        <w:t xml:space="preserve"> </w:t>
      </w:r>
      <w:r>
        <w:t>relationship</w:t>
      </w:r>
      <w:r>
        <w:rPr>
          <w:spacing w:val="-1"/>
        </w:rPr>
        <w:t xml:space="preserve"> </w:t>
      </w:r>
      <w:r>
        <w:t>between variables</w:t>
      </w:r>
      <w:r>
        <w:rPr>
          <w:spacing w:val="-1"/>
        </w:rPr>
        <w:t xml:space="preserve"> </w:t>
      </w:r>
      <w:r>
        <w:t>refers</w:t>
      </w:r>
      <w:r>
        <w:rPr>
          <w:spacing w:val="-1"/>
        </w:rPr>
        <w:t xml:space="preserve"> </w:t>
      </w:r>
      <w:r>
        <w:t>to</w:t>
      </w:r>
      <w:r>
        <w:rPr>
          <w:spacing w:val="-1"/>
        </w:rPr>
        <w:t xml:space="preserve"> </w:t>
      </w:r>
      <w:r>
        <w:t>how</w:t>
      </w:r>
      <w:r>
        <w:rPr>
          <w:spacing w:val="-1"/>
        </w:rPr>
        <w:t xml:space="preserve"> </w:t>
      </w:r>
      <w:r>
        <w:t>two</w:t>
      </w:r>
      <w:r>
        <w:rPr>
          <w:spacing w:val="-1"/>
        </w:rPr>
        <w:t xml:space="preserve"> </w:t>
      </w:r>
      <w:r>
        <w:t>or</w:t>
      </w:r>
      <w:r>
        <w:rPr>
          <w:spacing w:val="-3"/>
        </w:rPr>
        <w:t xml:space="preserve"> </w:t>
      </w:r>
      <w:r>
        <w:t>more</w:t>
      </w:r>
      <w:r>
        <w:rPr>
          <w:spacing w:val="-3"/>
        </w:rPr>
        <w:t xml:space="preserve"> </w:t>
      </w:r>
      <w:r>
        <w:t>variables</w:t>
      </w:r>
      <w:r>
        <w:rPr>
          <w:spacing w:val="-1"/>
        </w:rPr>
        <w:t xml:space="preserve"> </w:t>
      </w:r>
      <w:r>
        <w:t>are</w:t>
      </w:r>
      <w:r>
        <w:rPr>
          <w:spacing w:val="-1"/>
        </w:rPr>
        <w:t xml:space="preserve"> </w:t>
      </w:r>
      <w:r>
        <w:t>associated</w:t>
      </w:r>
      <w:r>
        <w:rPr>
          <w:spacing w:val="-1"/>
        </w:rPr>
        <w:t xml:space="preserve"> </w:t>
      </w:r>
      <w:r>
        <w:t xml:space="preserve">or related to each other. Understanding the relationship between variables is important </w:t>
      </w:r>
      <w:r w:rsidR="00E94742">
        <w:t>d</w:t>
      </w:r>
      <w:r>
        <w:t>ata</w:t>
      </w:r>
      <w:r>
        <w:rPr>
          <w:spacing w:val="-3"/>
        </w:rPr>
        <w:t xml:space="preserve"> </w:t>
      </w:r>
      <w:r>
        <w:t>analysis</w:t>
      </w:r>
      <w:r>
        <w:rPr>
          <w:spacing w:val="-3"/>
        </w:rPr>
        <w:t xml:space="preserve"> </w:t>
      </w:r>
      <w:r>
        <w:t>and</w:t>
      </w:r>
      <w:r>
        <w:rPr>
          <w:spacing w:val="-1"/>
        </w:rPr>
        <w:t xml:space="preserve"> </w:t>
      </w:r>
      <w:r>
        <w:t>can</w:t>
      </w:r>
      <w:r>
        <w:rPr>
          <w:spacing w:val="-3"/>
        </w:rPr>
        <w:t xml:space="preserve"> </w:t>
      </w:r>
      <w:r>
        <w:t>help</w:t>
      </w:r>
      <w:r>
        <w:rPr>
          <w:spacing w:val="-3"/>
        </w:rPr>
        <w:t xml:space="preserve"> </w:t>
      </w:r>
      <w:r>
        <w:t>identify</w:t>
      </w:r>
      <w:r>
        <w:rPr>
          <w:spacing w:val="-3"/>
        </w:rPr>
        <w:t xml:space="preserve"> </w:t>
      </w:r>
      <w:r>
        <w:t>patterns,</w:t>
      </w:r>
      <w:r>
        <w:rPr>
          <w:spacing w:val="-3"/>
        </w:rPr>
        <w:t xml:space="preserve"> </w:t>
      </w:r>
      <w:r>
        <w:t>trends,</w:t>
      </w:r>
      <w:r>
        <w:rPr>
          <w:spacing w:val="-3"/>
        </w:rPr>
        <w:t xml:space="preserve"> </w:t>
      </w:r>
      <w:r>
        <w:t>and</w:t>
      </w:r>
      <w:r>
        <w:rPr>
          <w:spacing w:val="-3"/>
        </w:rPr>
        <w:t xml:space="preserve"> </w:t>
      </w:r>
      <w:r>
        <w:t>associations</w:t>
      </w:r>
      <w:r>
        <w:rPr>
          <w:spacing w:val="-3"/>
        </w:rPr>
        <w:t xml:space="preserve"> </w:t>
      </w:r>
      <w:r>
        <w:t>in</w:t>
      </w:r>
      <w:r>
        <w:rPr>
          <w:spacing w:val="-3"/>
        </w:rPr>
        <w:t xml:space="preserve"> </w:t>
      </w:r>
      <w:r>
        <w:t>the</w:t>
      </w:r>
      <w:r>
        <w:rPr>
          <w:spacing w:val="-2"/>
        </w:rPr>
        <w:t xml:space="preserve"> </w:t>
      </w:r>
      <w:r>
        <w:t>data.</w:t>
      </w:r>
      <w:r>
        <w:rPr>
          <w:spacing w:val="-3"/>
        </w:rPr>
        <w:t xml:space="preserve"> </w:t>
      </w:r>
      <w:r>
        <w:t>Here</w:t>
      </w:r>
      <w:r>
        <w:rPr>
          <w:spacing w:val="-4"/>
        </w:rPr>
        <w:t xml:space="preserve"> </w:t>
      </w:r>
      <w:r>
        <w:t>are some common types of relationships between variables:</w:t>
      </w:r>
    </w:p>
    <w:p w14:paraId="1DAFFD6F" w14:textId="77777777" w:rsidR="00B51590" w:rsidRDefault="00263BC5" w:rsidP="001B4B17">
      <w:pPr>
        <w:pStyle w:val="ListParagraph"/>
        <w:numPr>
          <w:ilvl w:val="1"/>
          <w:numId w:val="5"/>
        </w:numPr>
        <w:tabs>
          <w:tab w:val="left" w:pos="1540"/>
        </w:tabs>
        <w:spacing w:line="360" w:lineRule="auto"/>
        <w:rPr>
          <w:sz w:val="24"/>
        </w:rPr>
      </w:pPr>
      <w:r>
        <w:rPr>
          <w:sz w:val="24"/>
        </w:rPr>
        <w:t>Positive</w:t>
      </w:r>
      <w:r>
        <w:rPr>
          <w:spacing w:val="-2"/>
          <w:sz w:val="24"/>
        </w:rPr>
        <w:t xml:space="preserve"> relation</w:t>
      </w:r>
    </w:p>
    <w:p w14:paraId="039A4938" w14:textId="77777777" w:rsidR="00B51590" w:rsidRDefault="00263BC5" w:rsidP="001B4B17">
      <w:pPr>
        <w:pStyle w:val="ListParagraph"/>
        <w:numPr>
          <w:ilvl w:val="1"/>
          <w:numId w:val="5"/>
        </w:numPr>
        <w:tabs>
          <w:tab w:val="left" w:pos="1540"/>
        </w:tabs>
        <w:spacing w:before="137" w:line="360" w:lineRule="auto"/>
        <w:rPr>
          <w:sz w:val="24"/>
        </w:rPr>
      </w:pPr>
      <w:r>
        <w:rPr>
          <w:sz w:val="24"/>
        </w:rPr>
        <w:t>Negative</w:t>
      </w:r>
      <w:r>
        <w:rPr>
          <w:spacing w:val="-6"/>
          <w:sz w:val="24"/>
        </w:rPr>
        <w:t xml:space="preserve"> </w:t>
      </w:r>
      <w:r>
        <w:rPr>
          <w:spacing w:val="-2"/>
          <w:sz w:val="24"/>
        </w:rPr>
        <w:t>relation</w:t>
      </w:r>
    </w:p>
    <w:p w14:paraId="50F79E2B" w14:textId="77777777" w:rsidR="00B51590" w:rsidRDefault="00263BC5" w:rsidP="001B4B17">
      <w:pPr>
        <w:pStyle w:val="ListParagraph"/>
        <w:numPr>
          <w:ilvl w:val="1"/>
          <w:numId w:val="5"/>
        </w:numPr>
        <w:tabs>
          <w:tab w:val="left" w:pos="1540"/>
        </w:tabs>
        <w:spacing w:before="140" w:line="360" w:lineRule="auto"/>
        <w:rPr>
          <w:sz w:val="24"/>
        </w:rPr>
      </w:pPr>
      <w:r>
        <w:rPr>
          <w:sz w:val="24"/>
        </w:rPr>
        <w:t>Linear</w:t>
      </w:r>
      <w:r>
        <w:rPr>
          <w:spacing w:val="-2"/>
          <w:sz w:val="24"/>
        </w:rPr>
        <w:t xml:space="preserve"> relation</w:t>
      </w:r>
    </w:p>
    <w:p w14:paraId="467BB3A2" w14:textId="77777777" w:rsidR="00B51590" w:rsidRDefault="00263BC5" w:rsidP="001B4B17">
      <w:pPr>
        <w:pStyle w:val="ListParagraph"/>
        <w:numPr>
          <w:ilvl w:val="1"/>
          <w:numId w:val="5"/>
        </w:numPr>
        <w:tabs>
          <w:tab w:val="left" w:pos="1540"/>
        </w:tabs>
        <w:spacing w:before="136" w:line="360" w:lineRule="auto"/>
        <w:rPr>
          <w:sz w:val="24"/>
        </w:rPr>
      </w:pPr>
      <w:r>
        <w:rPr>
          <w:sz w:val="24"/>
        </w:rPr>
        <w:t>Non-linear</w:t>
      </w:r>
      <w:r>
        <w:rPr>
          <w:spacing w:val="-6"/>
          <w:sz w:val="24"/>
        </w:rPr>
        <w:t xml:space="preserve"> </w:t>
      </w:r>
      <w:r>
        <w:rPr>
          <w:spacing w:val="-2"/>
          <w:sz w:val="24"/>
        </w:rPr>
        <w:t>relation</w:t>
      </w:r>
    </w:p>
    <w:p w14:paraId="12A729CB" w14:textId="77777777" w:rsidR="00B51590" w:rsidRPr="00EE75F6" w:rsidRDefault="00263BC5" w:rsidP="001B4B17">
      <w:pPr>
        <w:pStyle w:val="ListParagraph"/>
        <w:numPr>
          <w:ilvl w:val="1"/>
          <w:numId w:val="5"/>
        </w:numPr>
        <w:tabs>
          <w:tab w:val="left" w:pos="1540"/>
        </w:tabs>
        <w:spacing w:before="140" w:line="360" w:lineRule="auto"/>
        <w:rPr>
          <w:sz w:val="24"/>
        </w:rPr>
      </w:pPr>
      <w:r>
        <w:rPr>
          <w:spacing w:val="-2"/>
          <w:sz w:val="24"/>
        </w:rPr>
        <w:t>Correlation</w:t>
      </w:r>
    </w:p>
    <w:p w14:paraId="1F802E39" w14:textId="77777777" w:rsidR="00EE75F6" w:rsidRDefault="00EE75F6" w:rsidP="001B4B17">
      <w:pPr>
        <w:pStyle w:val="BodyText"/>
        <w:spacing w:before="136" w:line="360" w:lineRule="auto"/>
        <w:ind w:right="302"/>
        <w:rPr>
          <w:b/>
          <w:bCs/>
          <w:u w:val="single"/>
        </w:rPr>
      </w:pPr>
      <w:r w:rsidRPr="00EE75F6">
        <w:rPr>
          <w:b/>
          <w:bCs/>
        </w:rPr>
        <w:t xml:space="preserve">             </w:t>
      </w:r>
      <w:r w:rsidRPr="00EE75F6">
        <w:rPr>
          <w:b/>
          <w:bCs/>
          <w:u w:val="single"/>
        </w:rPr>
        <w:t>Univariate Analysis:</w:t>
      </w:r>
      <w:r>
        <w:rPr>
          <w:b/>
          <w:bCs/>
          <w:u w:val="single"/>
        </w:rPr>
        <w:t xml:space="preserve"> </w:t>
      </w:r>
    </w:p>
    <w:p w14:paraId="3DAFD722" w14:textId="11364001" w:rsidR="004817C1" w:rsidRDefault="00EE75F6" w:rsidP="001B4B17">
      <w:pPr>
        <w:pStyle w:val="BodyText"/>
        <w:spacing w:before="136" w:line="360" w:lineRule="auto"/>
        <w:ind w:right="302"/>
      </w:pPr>
      <w:r w:rsidRPr="00EE75F6">
        <w:t>First</w:t>
      </w:r>
      <w:r w:rsidR="004817C1">
        <w:t>ly</w:t>
      </w:r>
      <w:r w:rsidRPr="00EE75F6">
        <w:t xml:space="preserve"> we did univariate analysis These plots provide valuable insights into the distribution and trends of average revenue per user, total outgoing calls minutes of usage, roam incoming and outgoing calls minutes of usage over 3 months among users. For users who are not likely to churn, their usage to remains stable, whereas, for users who eventually churn, their usage decreases over the months.</w:t>
      </w:r>
      <w:r w:rsidR="004817C1">
        <w:t xml:space="preserve">  </w:t>
      </w:r>
    </w:p>
    <w:p w14:paraId="6F62F744" w14:textId="77777777" w:rsidR="001B4B17" w:rsidRDefault="001B4B17" w:rsidP="00EE75F6">
      <w:pPr>
        <w:pStyle w:val="BodyText"/>
        <w:spacing w:before="136" w:line="360" w:lineRule="auto"/>
        <w:ind w:right="302"/>
      </w:pPr>
    </w:p>
    <w:p w14:paraId="3FFEA42F" w14:textId="74FF29B5" w:rsidR="004817C1" w:rsidRPr="004817C1" w:rsidRDefault="001B4B17" w:rsidP="004817C1">
      <w:pPr>
        <w:pStyle w:val="BodyText"/>
        <w:spacing w:before="136" w:line="360" w:lineRule="auto"/>
        <w:ind w:right="302"/>
        <w:rPr>
          <w:u w:val="single"/>
        </w:rPr>
      </w:pPr>
      <w:r w:rsidRPr="004817C1">
        <w:rPr>
          <w:noProof/>
          <w:u w:val="single"/>
          <w:lang w:val="en-IN" w:eastAsia="en-IN"/>
        </w:rPr>
        <w:lastRenderedPageBreak/>
        <w:drawing>
          <wp:anchor distT="0" distB="0" distL="114300" distR="114300" simplePos="0" relativeHeight="251672576" behindDoc="0" locked="0" layoutInCell="1" allowOverlap="1" wp14:anchorId="24514E5E" wp14:editId="4697F038">
            <wp:simplePos x="0" y="0"/>
            <wp:positionH relativeFrom="column">
              <wp:posOffset>63077</wp:posOffset>
            </wp:positionH>
            <wp:positionV relativeFrom="paragraph">
              <wp:posOffset>2117090</wp:posOffset>
            </wp:positionV>
            <wp:extent cx="3819525" cy="1924050"/>
            <wp:effectExtent l="0" t="0" r="9525" b="0"/>
            <wp:wrapTopAndBottom/>
            <wp:docPr id="99580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7770" name="Picture 995807770"/>
                    <pic:cNvPicPr/>
                  </pic:nvPicPr>
                  <pic:blipFill>
                    <a:blip r:embed="rId30">
                      <a:extLst>
                        <a:ext uri="{28A0092B-C50C-407E-A947-70E740481C1C}">
                          <a14:useLocalDpi xmlns:a14="http://schemas.microsoft.com/office/drawing/2010/main" val="0"/>
                        </a:ext>
                      </a:extLst>
                    </a:blip>
                    <a:stretch>
                      <a:fillRect/>
                    </a:stretch>
                  </pic:blipFill>
                  <pic:spPr>
                    <a:xfrm>
                      <a:off x="0" y="0"/>
                      <a:ext cx="3819525" cy="1924050"/>
                    </a:xfrm>
                    <a:prstGeom prst="rect">
                      <a:avLst/>
                    </a:prstGeom>
                  </pic:spPr>
                </pic:pic>
              </a:graphicData>
            </a:graphic>
            <wp14:sizeRelH relativeFrom="margin">
              <wp14:pctWidth>0</wp14:pctWidth>
            </wp14:sizeRelH>
            <wp14:sizeRelV relativeFrom="margin">
              <wp14:pctHeight>0</wp14:pctHeight>
            </wp14:sizeRelV>
          </wp:anchor>
        </w:drawing>
      </w:r>
      <w:r w:rsidR="004817C1" w:rsidRPr="004817C1">
        <w:rPr>
          <w:noProof/>
          <w:u w:val="single"/>
          <w:lang w:val="en-IN" w:eastAsia="en-IN"/>
        </w:rPr>
        <w:drawing>
          <wp:anchor distT="0" distB="0" distL="114300" distR="114300" simplePos="0" relativeHeight="251656192" behindDoc="0" locked="0" layoutInCell="1" allowOverlap="1" wp14:anchorId="1BB255B0" wp14:editId="083A74B0">
            <wp:simplePos x="0" y="0"/>
            <wp:positionH relativeFrom="column">
              <wp:posOffset>2116</wp:posOffset>
            </wp:positionH>
            <wp:positionV relativeFrom="paragraph">
              <wp:posOffset>337397</wp:posOffset>
            </wp:positionV>
            <wp:extent cx="4000500" cy="1781175"/>
            <wp:effectExtent l="0" t="0" r="0" b="9525"/>
            <wp:wrapTopAndBottom/>
            <wp:docPr id="214722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7868" name="Picture 2147227868"/>
                    <pic:cNvPicPr/>
                  </pic:nvPicPr>
                  <pic:blipFill>
                    <a:blip r:embed="rId31">
                      <a:extLst>
                        <a:ext uri="{28A0092B-C50C-407E-A947-70E740481C1C}">
                          <a14:useLocalDpi xmlns:a14="http://schemas.microsoft.com/office/drawing/2010/main" val="0"/>
                        </a:ext>
                      </a:extLst>
                    </a:blip>
                    <a:stretch>
                      <a:fillRect/>
                    </a:stretch>
                  </pic:blipFill>
                  <pic:spPr>
                    <a:xfrm>
                      <a:off x="0" y="0"/>
                      <a:ext cx="4000500" cy="1781175"/>
                    </a:xfrm>
                    <a:prstGeom prst="rect">
                      <a:avLst/>
                    </a:prstGeom>
                  </pic:spPr>
                </pic:pic>
              </a:graphicData>
            </a:graphic>
            <wp14:sizeRelH relativeFrom="margin">
              <wp14:pctWidth>0</wp14:pctWidth>
            </wp14:sizeRelH>
            <wp14:sizeRelV relativeFrom="margin">
              <wp14:pctHeight>0</wp14:pctHeight>
            </wp14:sizeRelV>
          </wp:anchor>
        </w:drawing>
      </w:r>
      <w:r w:rsidR="004817C1" w:rsidRPr="004817C1">
        <w:rPr>
          <w:b/>
          <w:bCs/>
          <w:u w:val="single"/>
        </w:rPr>
        <w:t>Average revenue per user vs Churn probability:</w:t>
      </w:r>
    </w:p>
    <w:p w14:paraId="138EB050" w14:textId="1EA146FF" w:rsidR="00EE75F6" w:rsidRPr="00EE75F6" w:rsidRDefault="00EE75F6" w:rsidP="00EE75F6">
      <w:pPr>
        <w:tabs>
          <w:tab w:val="left" w:pos="1540"/>
        </w:tabs>
        <w:spacing w:before="140"/>
        <w:rPr>
          <w:sz w:val="24"/>
        </w:rPr>
      </w:pPr>
    </w:p>
    <w:p w14:paraId="615262DA" w14:textId="1D8D9EB0" w:rsidR="00EE75F6" w:rsidRPr="001B4B17" w:rsidRDefault="001B4B17" w:rsidP="001B4B17">
      <w:pPr>
        <w:tabs>
          <w:tab w:val="left" w:pos="1540"/>
        </w:tabs>
        <w:spacing w:before="140"/>
        <w:rPr>
          <w:b/>
          <w:bCs/>
          <w:sz w:val="24"/>
          <w:u w:val="single"/>
        </w:rPr>
      </w:pPr>
      <w:r>
        <w:rPr>
          <w:noProof/>
          <w:lang w:val="en-IN" w:eastAsia="en-IN"/>
        </w:rPr>
        <w:drawing>
          <wp:anchor distT="0" distB="0" distL="114300" distR="114300" simplePos="0" relativeHeight="251719168" behindDoc="0" locked="0" layoutInCell="1" allowOverlap="1" wp14:anchorId="1A2B6E5C" wp14:editId="3029F1BC">
            <wp:simplePos x="0" y="0"/>
            <wp:positionH relativeFrom="column">
              <wp:posOffset>106892</wp:posOffset>
            </wp:positionH>
            <wp:positionV relativeFrom="paragraph">
              <wp:posOffset>379730</wp:posOffset>
            </wp:positionV>
            <wp:extent cx="4210050" cy="1581150"/>
            <wp:effectExtent l="0" t="0" r="0" b="0"/>
            <wp:wrapTopAndBottom/>
            <wp:docPr id="1656929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9036" name="Picture 1656929036"/>
                    <pic:cNvPicPr/>
                  </pic:nvPicPr>
                  <pic:blipFill>
                    <a:blip r:embed="rId32">
                      <a:extLst>
                        <a:ext uri="{28A0092B-C50C-407E-A947-70E740481C1C}">
                          <a14:useLocalDpi xmlns:a14="http://schemas.microsoft.com/office/drawing/2010/main" val="0"/>
                        </a:ext>
                      </a:extLst>
                    </a:blip>
                    <a:stretch>
                      <a:fillRect/>
                    </a:stretch>
                  </pic:blipFill>
                  <pic:spPr>
                    <a:xfrm>
                      <a:off x="0" y="0"/>
                      <a:ext cx="4210050" cy="1581150"/>
                    </a:xfrm>
                    <a:prstGeom prst="rect">
                      <a:avLst/>
                    </a:prstGeom>
                  </pic:spPr>
                </pic:pic>
              </a:graphicData>
            </a:graphic>
          </wp:anchor>
        </w:drawing>
      </w:r>
      <w:r w:rsidR="004817C1" w:rsidRPr="001B4B17">
        <w:rPr>
          <w:b/>
          <w:bCs/>
          <w:sz w:val="24"/>
          <w:u w:val="single"/>
        </w:rPr>
        <w:t>Total Outgoing calls vs Churn Probability:</w:t>
      </w:r>
    </w:p>
    <w:p w14:paraId="15FF9236" w14:textId="784311EF" w:rsidR="00EE75F6" w:rsidRDefault="001B4B17" w:rsidP="00EE75F6">
      <w:pPr>
        <w:pStyle w:val="ListParagraph"/>
        <w:tabs>
          <w:tab w:val="left" w:pos="1540"/>
        </w:tabs>
        <w:spacing w:before="140"/>
        <w:ind w:left="1636" w:firstLine="0"/>
        <w:rPr>
          <w:sz w:val="24"/>
        </w:rPr>
      </w:pPr>
      <w:r>
        <w:rPr>
          <w:b/>
          <w:bCs/>
          <w:noProof/>
          <w:u w:val="single"/>
          <w:lang w:val="en-IN" w:eastAsia="en-IN"/>
        </w:rPr>
        <w:drawing>
          <wp:anchor distT="0" distB="0" distL="114300" distR="114300" simplePos="0" relativeHeight="251673600" behindDoc="0" locked="0" layoutInCell="1" allowOverlap="1" wp14:anchorId="49FAEA7E" wp14:editId="1586536B">
            <wp:simplePos x="0" y="0"/>
            <wp:positionH relativeFrom="margin">
              <wp:posOffset>61807</wp:posOffset>
            </wp:positionH>
            <wp:positionV relativeFrom="paragraph">
              <wp:posOffset>1738630</wp:posOffset>
            </wp:positionV>
            <wp:extent cx="4257675" cy="1590675"/>
            <wp:effectExtent l="0" t="0" r="9525" b="9525"/>
            <wp:wrapSquare wrapText="bothSides"/>
            <wp:docPr id="670587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7602" name="Picture 670587602"/>
                    <pic:cNvPicPr/>
                  </pic:nvPicPr>
                  <pic:blipFill>
                    <a:blip r:embed="rId33">
                      <a:extLst>
                        <a:ext uri="{28A0092B-C50C-407E-A947-70E740481C1C}">
                          <a14:useLocalDpi xmlns:a14="http://schemas.microsoft.com/office/drawing/2010/main" val="0"/>
                        </a:ext>
                      </a:extLst>
                    </a:blip>
                    <a:stretch>
                      <a:fillRect/>
                    </a:stretch>
                  </pic:blipFill>
                  <pic:spPr>
                    <a:xfrm>
                      <a:off x="0" y="0"/>
                      <a:ext cx="4257675" cy="1590675"/>
                    </a:xfrm>
                    <a:prstGeom prst="rect">
                      <a:avLst/>
                    </a:prstGeom>
                  </pic:spPr>
                </pic:pic>
              </a:graphicData>
            </a:graphic>
            <wp14:sizeRelH relativeFrom="margin">
              <wp14:pctWidth>0</wp14:pctWidth>
            </wp14:sizeRelH>
            <wp14:sizeRelV relativeFrom="margin">
              <wp14:pctHeight>0</wp14:pctHeight>
            </wp14:sizeRelV>
          </wp:anchor>
        </w:drawing>
      </w:r>
    </w:p>
    <w:p w14:paraId="4FB07926" w14:textId="01A0289F" w:rsidR="00EE75F6" w:rsidRDefault="00EE75F6" w:rsidP="001B4B17">
      <w:pPr>
        <w:pStyle w:val="BodyText"/>
        <w:spacing w:before="136" w:line="360" w:lineRule="auto"/>
        <w:ind w:right="302"/>
        <w:rPr>
          <w:b/>
          <w:bCs/>
          <w:u w:val="single"/>
        </w:rPr>
      </w:pPr>
    </w:p>
    <w:p w14:paraId="51C73E5D" w14:textId="69AB64F3" w:rsidR="00EE75F6" w:rsidRDefault="00EE75F6" w:rsidP="00AA766C">
      <w:pPr>
        <w:pStyle w:val="BodyText"/>
        <w:spacing w:before="136" w:line="360" w:lineRule="auto"/>
        <w:ind w:left="820" w:right="302"/>
        <w:rPr>
          <w:b/>
          <w:bCs/>
          <w:u w:val="single"/>
        </w:rPr>
      </w:pPr>
    </w:p>
    <w:p w14:paraId="25EC96C2" w14:textId="77777777" w:rsidR="001B4B17" w:rsidRDefault="001B4B17" w:rsidP="00AA766C">
      <w:pPr>
        <w:pStyle w:val="BodyText"/>
        <w:spacing w:before="136" w:line="360" w:lineRule="auto"/>
        <w:ind w:left="820" w:right="302"/>
        <w:rPr>
          <w:b/>
          <w:bCs/>
          <w:u w:val="single"/>
        </w:rPr>
      </w:pPr>
    </w:p>
    <w:p w14:paraId="1F59CC08" w14:textId="77777777" w:rsidR="001B4B17" w:rsidRDefault="001B4B17" w:rsidP="00AA766C">
      <w:pPr>
        <w:pStyle w:val="BodyText"/>
        <w:spacing w:before="136" w:line="360" w:lineRule="auto"/>
        <w:ind w:left="820" w:right="302"/>
        <w:rPr>
          <w:b/>
          <w:bCs/>
          <w:u w:val="single"/>
        </w:rPr>
      </w:pPr>
    </w:p>
    <w:p w14:paraId="6DE4CC33" w14:textId="77777777" w:rsidR="001B4B17" w:rsidRDefault="001B4B17" w:rsidP="00AA766C">
      <w:pPr>
        <w:pStyle w:val="BodyText"/>
        <w:spacing w:before="136" w:line="360" w:lineRule="auto"/>
        <w:ind w:left="820" w:right="302"/>
        <w:rPr>
          <w:b/>
          <w:bCs/>
          <w:u w:val="single"/>
        </w:rPr>
      </w:pPr>
    </w:p>
    <w:p w14:paraId="142F50C6" w14:textId="669F608C" w:rsidR="001B4B17" w:rsidRDefault="001B4B17" w:rsidP="00BF2706">
      <w:pPr>
        <w:pStyle w:val="BodyText"/>
        <w:spacing w:before="136" w:line="360" w:lineRule="auto"/>
        <w:ind w:right="302"/>
        <w:rPr>
          <w:b/>
          <w:bCs/>
          <w:u w:val="single"/>
        </w:rPr>
      </w:pPr>
      <w:r>
        <w:rPr>
          <w:b/>
          <w:bCs/>
          <w:u w:val="single"/>
        </w:rPr>
        <w:lastRenderedPageBreak/>
        <w:t xml:space="preserve">Roam Incoming calls vs Churn Probability: </w:t>
      </w:r>
    </w:p>
    <w:p w14:paraId="60DA5453" w14:textId="0B47CD5A" w:rsidR="00EE75F6" w:rsidRDefault="00BF2706" w:rsidP="00AA766C">
      <w:pPr>
        <w:pStyle w:val="BodyText"/>
        <w:spacing w:before="136" w:line="360" w:lineRule="auto"/>
        <w:ind w:left="820" w:right="302"/>
        <w:rPr>
          <w:b/>
          <w:bCs/>
          <w:u w:val="single"/>
        </w:rPr>
      </w:pPr>
      <w:r>
        <w:rPr>
          <w:b/>
          <w:bCs/>
          <w:noProof/>
          <w:u w:val="single"/>
          <w:lang w:val="en-IN" w:eastAsia="en-IN"/>
        </w:rPr>
        <w:drawing>
          <wp:anchor distT="0" distB="0" distL="114300" distR="114300" simplePos="0" relativeHeight="251675648" behindDoc="0" locked="0" layoutInCell="1" allowOverlap="1" wp14:anchorId="2BF54B87" wp14:editId="5A7E8249">
            <wp:simplePos x="0" y="0"/>
            <wp:positionH relativeFrom="margin">
              <wp:align>left</wp:align>
            </wp:positionH>
            <wp:positionV relativeFrom="paragraph">
              <wp:posOffset>29210</wp:posOffset>
            </wp:positionV>
            <wp:extent cx="4290060" cy="1581150"/>
            <wp:effectExtent l="0" t="0" r="0" b="0"/>
            <wp:wrapSquare wrapText="bothSides"/>
            <wp:docPr id="1860956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6415" name="Picture 1860956415"/>
                    <pic:cNvPicPr/>
                  </pic:nvPicPr>
                  <pic:blipFill>
                    <a:blip r:embed="rId34">
                      <a:extLst>
                        <a:ext uri="{28A0092B-C50C-407E-A947-70E740481C1C}">
                          <a14:useLocalDpi xmlns:a14="http://schemas.microsoft.com/office/drawing/2010/main" val="0"/>
                        </a:ext>
                      </a:extLst>
                    </a:blip>
                    <a:stretch>
                      <a:fillRect/>
                    </a:stretch>
                  </pic:blipFill>
                  <pic:spPr>
                    <a:xfrm>
                      <a:off x="0" y="0"/>
                      <a:ext cx="4290060" cy="1581150"/>
                    </a:xfrm>
                    <a:prstGeom prst="rect">
                      <a:avLst/>
                    </a:prstGeom>
                  </pic:spPr>
                </pic:pic>
              </a:graphicData>
            </a:graphic>
            <wp14:sizeRelH relativeFrom="margin">
              <wp14:pctWidth>0</wp14:pctWidth>
            </wp14:sizeRelH>
            <wp14:sizeRelV relativeFrom="margin">
              <wp14:pctHeight>0</wp14:pctHeight>
            </wp14:sizeRelV>
          </wp:anchor>
        </w:drawing>
      </w:r>
    </w:p>
    <w:p w14:paraId="1DF8804E" w14:textId="3CD335D4" w:rsidR="00EE75F6" w:rsidRDefault="00EE75F6" w:rsidP="00AA766C">
      <w:pPr>
        <w:pStyle w:val="BodyText"/>
        <w:spacing w:before="136" w:line="360" w:lineRule="auto"/>
        <w:ind w:left="820" w:right="302"/>
        <w:rPr>
          <w:b/>
          <w:bCs/>
          <w:u w:val="single"/>
        </w:rPr>
      </w:pPr>
    </w:p>
    <w:p w14:paraId="15473B55" w14:textId="2831F0A6" w:rsidR="00EE75F6" w:rsidRDefault="00EE75F6" w:rsidP="00AA766C">
      <w:pPr>
        <w:pStyle w:val="BodyText"/>
        <w:spacing w:before="136" w:line="360" w:lineRule="auto"/>
        <w:ind w:left="820" w:right="302"/>
        <w:rPr>
          <w:b/>
          <w:bCs/>
          <w:u w:val="single"/>
        </w:rPr>
      </w:pPr>
    </w:p>
    <w:p w14:paraId="0E9C07E2" w14:textId="7F380105" w:rsidR="00EE75F6" w:rsidRDefault="00EE75F6" w:rsidP="00AA766C">
      <w:pPr>
        <w:pStyle w:val="BodyText"/>
        <w:spacing w:before="136" w:line="360" w:lineRule="auto"/>
        <w:ind w:left="820" w:right="302"/>
        <w:rPr>
          <w:b/>
          <w:bCs/>
          <w:u w:val="single"/>
        </w:rPr>
      </w:pPr>
    </w:p>
    <w:p w14:paraId="48A49B67" w14:textId="411B924A" w:rsidR="00EE75F6" w:rsidRDefault="004817C1" w:rsidP="00AA766C">
      <w:pPr>
        <w:pStyle w:val="BodyText"/>
        <w:spacing w:before="136" w:line="360" w:lineRule="auto"/>
        <w:ind w:left="820" w:right="302"/>
        <w:rPr>
          <w:b/>
          <w:bCs/>
          <w:u w:val="single"/>
        </w:rPr>
      </w:pPr>
      <w:r>
        <w:rPr>
          <w:b/>
          <w:bCs/>
          <w:noProof/>
          <w:u w:val="single"/>
          <w:lang w:val="en-IN" w:eastAsia="en-IN"/>
        </w:rPr>
        <w:drawing>
          <wp:anchor distT="0" distB="0" distL="114300" distR="114300" simplePos="0" relativeHeight="251677696" behindDoc="0" locked="0" layoutInCell="1" allowOverlap="1" wp14:anchorId="2688AFBF" wp14:editId="69C7AA97">
            <wp:simplePos x="0" y="0"/>
            <wp:positionH relativeFrom="margin">
              <wp:align>left</wp:align>
            </wp:positionH>
            <wp:positionV relativeFrom="paragraph">
              <wp:posOffset>308610</wp:posOffset>
            </wp:positionV>
            <wp:extent cx="4450080" cy="1866900"/>
            <wp:effectExtent l="0" t="0" r="7620" b="0"/>
            <wp:wrapTopAndBottom/>
            <wp:docPr id="1452184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4122" name="Picture 1452184122"/>
                    <pic:cNvPicPr/>
                  </pic:nvPicPr>
                  <pic:blipFill>
                    <a:blip r:embed="rId35">
                      <a:extLst>
                        <a:ext uri="{28A0092B-C50C-407E-A947-70E740481C1C}">
                          <a14:useLocalDpi xmlns:a14="http://schemas.microsoft.com/office/drawing/2010/main" val="0"/>
                        </a:ext>
                      </a:extLst>
                    </a:blip>
                    <a:stretch>
                      <a:fillRect/>
                    </a:stretch>
                  </pic:blipFill>
                  <pic:spPr>
                    <a:xfrm>
                      <a:off x="0" y="0"/>
                      <a:ext cx="4450080" cy="1866900"/>
                    </a:xfrm>
                    <a:prstGeom prst="rect">
                      <a:avLst/>
                    </a:prstGeom>
                  </pic:spPr>
                </pic:pic>
              </a:graphicData>
            </a:graphic>
            <wp14:sizeRelH relativeFrom="margin">
              <wp14:pctWidth>0</wp14:pctWidth>
            </wp14:sizeRelH>
            <wp14:sizeRelV relativeFrom="margin">
              <wp14:pctHeight>0</wp14:pctHeight>
            </wp14:sizeRelV>
          </wp:anchor>
        </w:drawing>
      </w:r>
    </w:p>
    <w:p w14:paraId="286E826C" w14:textId="4F84F247" w:rsidR="00EE75F6" w:rsidRDefault="00BF2706" w:rsidP="00BF2706">
      <w:pPr>
        <w:pStyle w:val="BodyText"/>
        <w:spacing w:before="136" w:line="360" w:lineRule="auto"/>
        <w:ind w:right="302"/>
        <w:rPr>
          <w:b/>
          <w:bCs/>
          <w:u w:val="single"/>
        </w:rPr>
      </w:pPr>
      <w:r>
        <w:rPr>
          <w:b/>
          <w:bCs/>
          <w:noProof/>
          <w:u w:val="single"/>
          <w:lang w:val="en-IN" w:eastAsia="en-IN"/>
        </w:rPr>
        <w:drawing>
          <wp:anchor distT="0" distB="0" distL="114300" distR="114300" simplePos="0" relativeHeight="251717120" behindDoc="0" locked="0" layoutInCell="1" allowOverlap="1" wp14:anchorId="67C406DF" wp14:editId="39A50B7E">
            <wp:simplePos x="0" y="0"/>
            <wp:positionH relativeFrom="margin">
              <wp:align>left</wp:align>
            </wp:positionH>
            <wp:positionV relativeFrom="paragraph">
              <wp:posOffset>2245360</wp:posOffset>
            </wp:positionV>
            <wp:extent cx="4587240" cy="1722120"/>
            <wp:effectExtent l="0" t="0" r="3810" b="0"/>
            <wp:wrapTopAndBottom/>
            <wp:docPr id="1377744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4404" name="Picture 1377744404"/>
                    <pic:cNvPicPr/>
                  </pic:nvPicPr>
                  <pic:blipFill>
                    <a:blip r:embed="rId36">
                      <a:extLst>
                        <a:ext uri="{28A0092B-C50C-407E-A947-70E740481C1C}">
                          <a14:useLocalDpi xmlns:a14="http://schemas.microsoft.com/office/drawing/2010/main" val="0"/>
                        </a:ext>
                      </a:extLst>
                    </a:blip>
                    <a:stretch>
                      <a:fillRect/>
                    </a:stretch>
                  </pic:blipFill>
                  <pic:spPr>
                    <a:xfrm>
                      <a:off x="0" y="0"/>
                      <a:ext cx="4587240" cy="1722120"/>
                    </a:xfrm>
                    <a:prstGeom prst="rect">
                      <a:avLst/>
                    </a:prstGeom>
                  </pic:spPr>
                </pic:pic>
              </a:graphicData>
            </a:graphic>
            <wp14:sizeRelH relativeFrom="margin">
              <wp14:pctWidth>0</wp14:pctWidth>
            </wp14:sizeRelH>
            <wp14:sizeRelV relativeFrom="margin">
              <wp14:pctHeight>0</wp14:pctHeight>
            </wp14:sizeRelV>
          </wp:anchor>
        </w:drawing>
      </w:r>
      <w:r w:rsidR="004817C1">
        <w:rPr>
          <w:b/>
          <w:bCs/>
          <w:u w:val="single"/>
        </w:rPr>
        <w:t>Roam Out-going calls Vs Churn Probability:</w:t>
      </w:r>
    </w:p>
    <w:p w14:paraId="2A10FC72" w14:textId="50363228" w:rsidR="00EE75F6" w:rsidRDefault="00BF2706" w:rsidP="00AA766C">
      <w:pPr>
        <w:pStyle w:val="BodyText"/>
        <w:spacing w:before="136" w:line="360" w:lineRule="auto"/>
        <w:ind w:left="820" w:right="302"/>
        <w:rPr>
          <w:b/>
          <w:bCs/>
          <w:u w:val="single"/>
        </w:rPr>
      </w:pPr>
      <w:r>
        <w:rPr>
          <w:b/>
          <w:bCs/>
          <w:noProof/>
          <w:u w:val="single"/>
          <w:lang w:val="en-IN" w:eastAsia="en-IN"/>
        </w:rPr>
        <w:drawing>
          <wp:anchor distT="0" distB="0" distL="114300" distR="114300" simplePos="0" relativeHeight="251735552" behindDoc="0" locked="0" layoutInCell="1" allowOverlap="1" wp14:anchorId="1F8EEA45" wp14:editId="4D5CD2E3">
            <wp:simplePos x="0" y="0"/>
            <wp:positionH relativeFrom="margin">
              <wp:align>left</wp:align>
            </wp:positionH>
            <wp:positionV relativeFrom="paragraph">
              <wp:posOffset>1913255</wp:posOffset>
            </wp:positionV>
            <wp:extent cx="4495800" cy="1927860"/>
            <wp:effectExtent l="0" t="0" r="0" b="0"/>
            <wp:wrapSquare wrapText="bothSides"/>
            <wp:docPr id="1332931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217" name="Picture 1332931217"/>
                    <pic:cNvPicPr/>
                  </pic:nvPicPr>
                  <pic:blipFill>
                    <a:blip r:embed="rId37">
                      <a:extLst>
                        <a:ext uri="{28A0092B-C50C-407E-A947-70E740481C1C}">
                          <a14:useLocalDpi xmlns:a14="http://schemas.microsoft.com/office/drawing/2010/main" val="0"/>
                        </a:ext>
                      </a:extLst>
                    </a:blip>
                    <a:stretch>
                      <a:fillRect/>
                    </a:stretch>
                  </pic:blipFill>
                  <pic:spPr>
                    <a:xfrm>
                      <a:off x="0" y="0"/>
                      <a:ext cx="4495800" cy="1927860"/>
                    </a:xfrm>
                    <a:prstGeom prst="rect">
                      <a:avLst/>
                    </a:prstGeom>
                  </pic:spPr>
                </pic:pic>
              </a:graphicData>
            </a:graphic>
            <wp14:sizeRelH relativeFrom="margin">
              <wp14:pctWidth>0</wp14:pctWidth>
            </wp14:sizeRelH>
            <wp14:sizeRelV relativeFrom="margin">
              <wp14:pctHeight>0</wp14:pctHeight>
            </wp14:sizeRelV>
          </wp:anchor>
        </w:drawing>
      </w:r>
    </w:p>
    <w:p w14:paraId="10B946F8" w14:textId="42D3BE3E" w:rsidR="00EE75F6" w:rsidRDefault="00EE75F6" w:rsidP="00AA766C">
      <w:pPr>
        <w:pStyle w:val="BodyText"/>
        <w:spacing w:before="136" w:line="360" w:lineRule="auto"/>
        <w:ind w:left="820" w:right="302"/>
        <w:rPr>
          <w:b/>
          <w:bCs/>
          <w:u w:val="single"/>
        </w:rPr>
      </w:pPr>
    </w:p>
    <w:p w14:paraId="0A644CFC" w14:textId="528AAF74" w:rsidR="00EE75F6" w:rsidRDefault="00EE75F6" w:rsidP="00AA766C">
      <w:pPr>
        <w:pStyle w:val="BodyText"/>
        <w:spacing w:before="136" w:line="360" w:lineRule="auto"/>
        <w:ind w:left="820" w:right="302"/>
        <w:rPr>
          <w:b/>
          <w:bCs/>
          <w:u w:val="single"/>
        </w:rPr>
      </w:pPr>
    </w:p>
    <w:p w14:paraId="65ABBF09" w14:textId="5934E2DF" w:rsidR="00EE75F6" w:rsidRDefault="00EE75F6" w:rsidP="00AA766C">
      <w:pPr>
        <w:pStyle w:val="BodyText"/>
        <w:spacing w:before="136" w:line="360" w:lineRule="auto"/>
        <w:ind w:left="820" w:right="302"/>
        <w:rPr>
          <w:b/>
          <w:bCs/>
          <w:u w:val="single"/>
        </w:rPr>
      </w:pPr>
    </w:p>
    <w:p w14:paraId="2EE35C99" w14:textId="619FC3A1" w:rsidR="00EE75F6" w:rsidRDefault="00EE75F6" w:rsidP="00AA766C">
      <w:pPr>
        <w:pStyle w:val="BodyText"/>
        <w:spacing w:before="136" w:line="360" w:lineRule="auto"/>
        <w:ind w:left="820" w:right="302"/>
        <w:rPr>
          <w:b/>
          <w:bCs/>
          <w:u w:val="single"/>
        </w:rPr>
      </w:pPr>
    </w:p>
    <w:p w14:paraId="1660448C" w14:textId="7FB166CB" w:rsidR="00EE75F6" w:rsidRDefault="00EE75F6" w:rsidP="00AA766C">
      <w:pPr>
        <w:pStyle w:val="BodyText"/>
        <w:spacing w:before="136" w:line="360" w:lineRule="auto"/>
        <w:ind w:left="820" w:right="302"/>
        <w:rPr>
          <w:b/>
          <w:bCs/>
          <w:u w:val="single"/>
        </w:rPr>
      </w:pPr>
    </w:p>
    <w:p w14:paraId="77226833" w14:textId="77777777" w:rsidR="00BF2706" w:rsidRDefault="00BF2706" w:rsidP="00D61B8C">
      <w:pPr>
        <w:pStyle w:val="BodyText"/>
        <w:spacing w:before="136" w:line="360" w:lineRule="auto"/>
        <w:ind w:right="302"/>
        <w:rPr>
          <w:b/>
          <w:bCs/>
          <w:u w:val="single"/>
        </w:rPr>
      </w:pPr>
    </w:p>
    <w:p w14:paraId="477AA1E2" w14:textId="31BB3D10" w:rsidR="00EE75F6" w:rsidRPr="00BF2706" w:rsidRDefault="00D61B8C" w:rsidP="00D61B8C">
      <w:pPr>
        <w:pStyle w:val="BodyText"/>
        <w:spacing w:before="136" w:line="360" w:lineRule="auto"/>
        <w:ind w:right="302"/>
        <w:rPr>
          <w:b/>
          <w:bCs/>
        </w:rPr>
      </w:pPr>
      <w:r w:rsidRPr="00D61B8C">
        <w:rPr>
          <w:b/>
          <w:bCs/>
        </w:rPr>
        <w:lastRenderedPageBreak/>
        <w:t xml:space="preserve"> </w:t>
      </w:r>
      <w:r w:rsidR="00EE75F6" w:rsidRPr="00D61B8C">
        <w:rPr>
          <w:b/>
          <w:bCs/>
          <w:u w:val="single"/>
        </w:rPr>
        <w:t>Bivariate Analysis:</w:t>
      </w:r>
    </w:p>
    <w:p w14:paraId="0522F8CA" w14:textId="7D8C85EA" w:rsidR="00B51590" w:rsidRDefault="00263BC5" w:rsidP="00BF2706">
      <w:pPr>
        <w:pStyle w:val="BodyText"/>
        <w:spacing w:before="136" w:line="360" w:lineRule="auto"/>
        <w:ind w:left="820" w:right="302"/>
        <w:jc w:val="both"/>
      </w:pPr>
      <w:r>
        <w:t xml:space="preserve"> </w:t>
      </w:r>
      <w:r w:rsidR="00BF2706">
        <w:t>W</w:t>
      </w:r>
      <w:r w:rsidR="00AA766C" w:rsidRPr="00AA766C">
        <w:t>e did bivariate analysis for the numerical variables. In the below image, first graph represents the relationship between roam</w:t>
      </w:r>
      <w:r w:rsidR="00E94742">
        <w:t xml:space="preserve"> </w:t>
      </w:r>
      <w:r w:rsidR="00AA766C" w:rsidRPr="00AA766C">
        <w:t>i</w:t>
      </w:r>
      <w:r w:rsidR="00E94742">
        <w:t xml:space="preserve">ncome </w:t>
      </w:r>
      <w:r w:rsidR="00AA766C" w:rsidRPr="00AA766C">
        <w:t>m</w:t>
      </w:r>
      <w:r w:rsidR="00E94742">
        <w:t xml:space="preserve">inutes </w:t>
      </w:r>
      <w:r w:rsidR="00AA766C" w:rsidRPr="00AA766C">
        <w:t>o</w:t>
      </w:r>
      <w:r w:rsidR="00E94742">
        <w:t xml:space="preserve">f </w:t>
      </w:r>
      <w:r w:rsidR="00AA766C" w:rsidRPr="00AA766C">
        <w:t>u</w:t>
      </w:r>
      <w:r w:rsidR="00E94742">
        <w:t xml:space="preserve">sage </w:t>
      </w:r>
      <w:r w:rsidR="00AA766C" w:rsidRPr="00AA766C">
        <w:t>diff</w:t>
      </w:r>
      <w:r w:rsidR="00E94742">
        <w:t>erence</w:t>
      </w:r>
      <w:r w:rsidR="00AA766C" w:rsidRPr="00AA766C">
        <w:t xml:space="preserve"> and churn</w:t>
      </w:r>
      <w:r w:rsidR="00E94742">
        <w:t xml:space="preserve"> </w:t>
      </w:r>
      <w:r w:rsidR="00AA766C" w:rsidRPr="00AA766C">
        <w:t>probability. On the other hand, the second graph concludes the relationship of roam</w:t>
      </w:r>
      <w:r w:rsidR="00E94742">
        <w:t xml:space="preserve"> </w:t>
      </w:r>
      <w:r w:rsidR="00AA766C" w:rsidRPr="00AA766C">
        <w:t>o</w:t>
      </w:r>
      <w:r w:rsidR="00E94742">
        <w:t xml:space="preserve">ut </w:t>
      </w:r>
      <w:r w:rsidR="00AA766C" w:rsidRPr="00AA766C">
        <w:t>g</w:t>
      </w:r>
      <w:r w:rsidR="00E94742">
        <w:t xml:space="preserve">oing </w:t>
      </w:r>
      <w:r w:rsidR="00AA766C" w:rsidRPr="00AA766C">
        <w:t>m</w:t>
      </w:r>
      <w:r w:rsidR="00E94742">
        <w:t xml:space="preserve">inutes </w:t>
      </w:r>
      <w:r w:rsidR="00AA766C" w:rsidRPr="00AA766C">
        <w:t>o</w:t>
      </w:r>
      <w:r w:rsidR="00E94742">
        <w:t xml:space="preserve">f </w:t>
      </w:r>
      <w:r w:rsidR="00AA766C" w:rsidRPr="00AA766C">
        <w:t>u</w:t>
      </w:r>
      <w:r w:rsidR="00E94742">
        <w:t xml:space="preserve">sage </w:t>
      </w:r>
      <w:r w:rsidR="00AA766C" w:rsidRPr="00AA766C">
        <w:t>diff</w:t>
      </w:r>
      <w:r w:rsidR="00E94742">
        <w:t>erence</w:t>
      </w:r>
      <w:r w:rsidR="00AA766C" w:rsidRPr="00AA766C">
        <w:t xml:space="preserve"> with churn</w:t>
      </w:r>
      <w:r w:rsidR="00E94742">
        <w:t xml:space="preserve"> </w:t>
      </w:r>
      <w:r w:rsidR="00AA766C" w:rsidRPr="00AA766C">
        <w:t>probability. From both of the graphs, it can be concluded that the usage of roam incoming and outgoing calls of the customers who are not churned are constant, whereas customers who are churned have difference in minutes of usage, indicating decrease in usage.</w:t>
      </w:r>
    </w:p>
    <w:p w14:paraId="5E1CF7C5" w14:textId="6DF2DCCC" w:rsidR="008A0F49" w:rsidRDefault="008A0F49" w:rsidP="008A0F49">
      <w:pPr>
        <w:pStyle w:val="Heading4"/>
        <w:ind w:left="720"/>
        <w:rPr>
          <w:color w:val="7F7F7F" w:themeColor="text1" w:themeTint="80"/>
          <w:spacing w:val="-2"/>
          <w:u w:val="single"/>
        </w:rPr>
      </w:pPr>
      <w:r>
        <w:rPr>
          <w:b w:val="0"/>
          <w:noProof/>
          <w:sz w:val="5"/>
          <w:lang w:val="en-IN" w:eastAsia="en-IN"/>
        </w:rPr>
        <mc:AlternateContent>
          <mc:Choice Requires="wpg">
            <w:drawing>
              <wp:anchor distT="0" distB="0" distL="114300" distR="114300" simplePos="0" relativeHeight="251653632" behindDoc="0" locked="0" layoutInCell="1" allowOverlap="1" wp14:anchorId="7E525A45" wp14:editId="345D8420">
                <wp:simplePos x="0" y="0"/>
                <wp:positionH relativeFrom="column">
                  <wp:posOffset>370296</wp:posOffset>
                </wp:positionH>
                <wp:positionV relativeFrom="paragraph">
                  <wp:posOffset>356235</wp:posOffset>
                </wp:positionV>
                <wp:extent cx="6073140" cy="3197225"/>
                <wp:effectExtent l="0" t="0" r="22860" b="22225"/>
                <wp:wrapTopAndBottom/>
                <wp:docPr id="1032261283" name="Group 4"/>
                <wp:cNvGraphicFramePr/>
                <a:graphic xmlns:a="http://schemas.openxmlformats.org/drawingml/2006/main">
                  <a:graphicData uri="http://schemas.microsoft.com/office/word/2010/wordprocessingGroup">
                    <wpg:wgp>
                      <wpg:cNvGrpSpPr/>
                      <wpg:grpSpPr>
                        <a:xfrm>
                          <a:off x="0" y="0"/>
                          <a:ext cx="6073140" cy="3197225"/>
                          <a:chOff x="0" y="0"/>
                          <a:chExt cx="6073140" cy="3197225"/>
                        </a:xfrm>
                      </wpg:grpSpPr>
                      <pic:pic xmlns:pic="http://schemas.openxmlformats.org/drawingml/2006/picture">
                        <pic:nvPicPr>
                          <pic:cNvPr id="46" name="Image 46"/>
                          <pic:cNvPicPr/>
                        </pic:nvPicPr>
                        <pic:blipFill>
                          <a:blip r:embed="rId38">
                            <a:extLst>
                              <a:ext uri="{28A0092B-C50C-407E-A947-70E740481C1C}">
                                <a14:useLocalDpi xmlns:a14="http://schemas.microsoft.com/office/drawing/2010/main" val="0"/>
                              </a:ext>
                            </a:extLst>
                          </a:blip>
                          <a:srcRect/>
                          <a:stretch/>
                        </pic:blipFill>
                        <pic:spPr>
                          <a:xfrm>
                            <a:off x="25400" y="118533"/>
                            <a:ext cx="5937250" cy="2740660"/>
                          </a:xfrm>
                          <a:prstGeom prst="rect">
                            <a:avLst/>
                          </a:prstGeom>
                        </pic:spPr>
                      </pic:pic>
                      <wps:wsp>
                        <wps:cNvPr id="47" name="Graphic 47"/>
                        <wps:cNvSpPr/>
                        <wps:spPr>
                          <a:xfrm>
                            <a:off x="0" y="0"/>
                            <a:ext cx="6073140" cy="3197225"/>
                          </a:xfrm>
                          <a:custGeom>
                            <a:avLst/>
                            <a:gdLst/>
                            <a:ahLst/>
                            <a:cxnLst/>
                            <a:rect l="l" t="t" r="r" b="b"/>
                            <a:pathLst>
                              <a:path w="4354830" h="2878455">
                                <a:moveTo>
                                  <a:pt x="0" y="2878455"/>
                                </a:moveTo>
                                <a:lnTo>
                                  <a:pt x="4354576" y="2878455"/>
                                </a:lnTo>
                                <a:lnTo>
                                  <a:pt x="4354576" y="0"/>
                                </a:lnTo>
                                <a:lnTo>
                                  <a:pt x="0" y="0"/>
                                </a:lnTo>
                                <a:lnTo>
                                  <a:pt x="0" y="2878455"/>
                                </a:lnTo>
                                <a:close/>
                              </a:path>
                            </a:pathLst>
                          </a:custGeom>
                          <a:ln w="19049">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71BA37B" id="Group 4" o:spid="_x0000_s1026" style="position:absolute;margin-left:29.15pt;margin-top:28.05pt;width:478.2pt;height:251.75pt;z-index:251653632" coordsize="60731,319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254;top:1185;width:59372;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">
                  <v:imagedata r:id="rId39" o:title=""/>
                </v:shape>
                <v:shape id="Graphic 47" o:spid="_x0000_s1028" style="position:absolute;width:60731;height:31972;visibility:visible;mso-wrap-style:square;v-text-anchor:top" coordsize="4354830,287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" path="m,2878455r4354576,l4354576,,,,,2878455xe" filled="f" strokecolor="red" strokeweight=".52914mm">
                  <v:path arrowok="t"/>
                </v:shape>
                <w10:wrap type="topAndBottom"/>
              </v:group>
            </w:pict>
          </mc:Fallback>
        </mc:AlternateContent>
      </w:r>
      <w:r w:rsidR="00263BC5" w:rsidRPr="00EF67F9">
        <w:rPr>
          <w:color w:val="7F7F7F" w:themeColor="text1" w:themeTint="80"/>
          <w:u w:val="single"/>
        </w:rPr>
        <w:t>Screenshot</w:t>
      </w:r>
      <w:r w:rsidR="00263BC5" w:rsidRPr="00EF67F9">
        <w:rPr>
          <w:color w:val="7F7F7F" w:themeColor="text1" w:themeTint="80"/>
          <w:spacing w:val="-3"/>
          <w:u w:val="single"/>
        </w:rPr>
        <w:t xml:space="preserve"> </w:t>
      </w:r>
      <w:r w:rsidR="00263BC5" w:rsidRPr="00EF67F9">
        <w:rPr>
          <w:color w:val="7F7F7F" w:themeColor="text1" w:themeTint="80"/>
          <w:u w:val="single"/>
        </w:rPr>
        <w:t>from</w:t>
      </w:r>
      <w:r w:rsidR="00263BC5" w:rsidRPr="00EF67F9">
        <w:rPr>
          <w:color w:val="7F7F7F" w:themeColor="text1" w:themeTint="80"/>
          <w:spacing w:val="-1"/>
          <w:u w:val="single"/>
        </w:rPr>
        <w:t xml:space="preserve"> </w:t>
      </w:r>
      <w:r w:rsidR="00263BC5" w:rsidRPr="00EF67F9">
        <w:rPr>
          <w:color w:val="7F7F7F" w:themeColor="text1" w:themeTint="80"/>
          <w:u w:val="single"/>
        </w:rPr>
        <w:t>the</w:t>
      </w:r>
      <w:r w:rsidR="00263BC5" w:rsidRPr="00EF67F9">
        <w:rPr>
          <w:color w:val="7F7F7F" w:themeColor="text1" w:themeTint="80"/>
          <w:spacing w:val="-2"/>
          <w:u w:val="single"/>
        </w:rPr>
        <w:t xml:space="preserve"> notebook:</w:t>
      </w:r>
    </w:p>
    <w:p w14:paraId="7FD6913B" w14:textId="190D7566" w:rsidR="008A0F49" w:rsidRDefault="00BF2706">
      <w:pPr>
        <w:rPr>
          <w:b/>
          <w:bCs/>
          <w:color w:val="7F7F7F" w:themeColor="text1" w:themeTint="80"/>
          <w:spacing w:val="-2"/>
          <w:sz w:val="24"/>
          <w:szCs w:val="24"/>
          <w:u w:val="single"/>
        </w:rPr>
      </w:pPr>
      <w:r>
        <w:rPr>
          <w:noProof/>
          <w:lang w:val="en-IN" w:eastAsia="en-IN"/>
        </w:rPr>
        <w:drawing>
          <wp:anchor distT="0" distB="0" distL="114300" distR="114300" simplePos="0" relativeHeight="251729408" behindDoc="0" locked="0" layoutInCell="1" allowOverlap="1" wp14:anchorId="7D00494F" wp14:editId="43A11D3E">
            <wp:simplePos x="0" y="0"/>
            <wp:positionH relativeFrom="column">
              <wp:posOffset>354330</wp:posOffset>
            </wp:positionH>
            <wp:positionV relativeFrom="paragraph">
              <wp:posOffset>4039235</wp:posOffset>
            </wp:positionV>
            <wp:extent cx="5974080" cy="2639695"/>
            <wp:effectExtent l="0" t="0" r="7620" b="8255"/>
            <wp:wrapTopAndBottom/>
            <wp:docPr id="375793106"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3106" name="Picture 3" descr="A screenshot of a computer"/>
                    <pic:cNvPicPr/>
                  </pic:nvPicPr>
                  <pic:blipFill>
                    <a:blip r:embed="rId40">
                      <a:extLst>
                        <a:ext uri="{28A0092B-C50C-407E-A947-70E740481C1C}">
                          <a14:useLocalDpi xmlns:a14="http://schemas.microsoft.com/office/drawing/2010/main" val="0"/>
                        </a:ext>
                      </a:extLst>
                    </a:blip>
                    <a:stretch>
                      <a:fillRect/>
                    </a:stretch>
                  </pic:blipFill>
                  <pic:spPr>
                    <a:xfrm>
                      <a:off x="0" y="0"/>
                      <a:ext cx="5974080" cy="2639695"/>
                    </a:xfrm>
                    <a:prstGeom prst="rect">
                      <a:avLst/>
                    </a:prstGeom>
                  </pic:spPr>
                </pic:pic>
              </a:graphicData>
            </a:graphic>
          </wp:anchor>
        </w:drawing>
      </w:r>
    </w:p>
    <w:p w14:paraId="44349CD9" w14:textId="77777777" w:rsidR="008A0F49" w:rsidRPr="008A0F49" w:rsidRDefault="008A0F49" w:rsidP="008A0F49">
      <w:pPr>
        <w:pStyle w:val="Heading4"/>
        <w:ind w:left="720"/>
        <w:rPr>
          <w:color w:val="7F7F7F" w:themeColor="text1" w:themeTint="80"/>
          <w:u w:val="single"/>
        </w:rPr>
        <w:sectPr w:rsidR="008A0F49" w:rsidRPr="008A0F49" w:rsidSect="00702060">
          <w:pgSz w:w="12240" w:h="15840"/>
          <w:pgMar w:top="920" w:right="1200" w:bottom="1200" w:left="1340" w:header="200" w:footer="1051" w:gutter="0"/>
          <w:cols w:space="720"/>
        </w:sectPr>
      </w:pPr>
    </w:p>
    <w:p w14:paraId="16EB472A" w14:textId="77777777" w:rsidR="00B51590" w:rsidRDefault="00B51590">
      <w:pPr>
        <w:pStyle w:val="BodyText"/>
        <w:spacing w:before="82"/>
      </w:pPr>
    </w:p>
    <w:p w14:paraId="5B15D173" w14:textId="77777777" w:rsidR="00B51590" w:rsidRPr="00EF67F9" w:rsidRDefault="00263BC5" w:rsidP="008A0F49">
      <w:pPr>
        <w:pStyle w:val="Heading3"/>
        <w:numPr>
          <w:ilvl w:val="0"/>
          <w:numId w:val="5"/>
        </w:numPr>
        <w:tabs>
          <w:tab w:val="left" w:pos="819"/>
        </w:tabs>
        <w:spacing w:line="360" w:lineRule="auto"/>
        <w:ind w:left="819" w:hanging="359"/>
        <w:rPr>
          <w:u w:val="none"/>
        </w:rPr>
      </w:pPr>
      <w:r w:rsidRPr="00EF67F9">
        <w:t>Distribution</w:t>
      </w:r>
      <w:r w:rsidRPr="00EF67F9">
        <w:rPr>
          <w:spacing w:val="-6"/>
        </w:rPr>
        <w:t xml:space="preserve"> </w:t>
      </w:r>
      <w:r w:rsidRPr="00EF67F9">
        <w:t>of</w:t>
      </w:r>
      <w:r w:rsidRPr="00EF67F9">
        <w:rPr>
          <w:spacing w:val="-7"/>
        </w:rPr>
        <w:t xml:space="preserve"> </w:t>
      </w:r>
      <w:r w:rsidRPr="00EF67F9">
        <w:rPr>
          <w:spacing w:val="-2"/>
        </w:rPr>
        <w:t>Variables:</w:t>
      </w:r>
    </w:p>
    <w:p w14:paraId="6F1115A5" w14:textId="77777777" w:rsidR="00B51590" w:rsidRDefault="00263BC5" w:rsidP="00680A8B">
      <w:pPr>
        <w:pStyle w:val="BodyText"/>
        <w:spacing w:before="186" w:line="360" w:lineRule="auto"/>
        <w:ind w:left="820" w:right="304"/>
        <w:jc w:val="both"/>
      </w:pPr>
      <w:r>
        <w:t>To get a better understanding of the variables, we have plotted graphs for every column in the dataset which is also called univariate analysis. It involves analyzing a single variable in isolation, without considering its relationship with other variables in the dataset.</w:t>
      </w:r>
      <w:r>
        <w:rPr>
          <w:spacing w:val="-3"/>
        </w:rPr>
        <w:t xml:space="preserve"> </w:t>
      </w:r>
      <w:r>
        <w:t>Univariate</w:t>
      </w:r>
      <w:r>
        <w:rPr>
          <w:spacing w:val="-3"/>
        </w:rPr>
        <w:t xml:space="preserve"> </w:t>
      </w:r>
      <w:r>
        <w:t>analysis</w:t>
      </w:r>
      <w:r>
        <w:rPr>
          <w:spacing w:val="-3"/>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determine</w:t>
      </w:r>
      <w:r>
        <w:rPr>
          <w:spacing w:val="-3"/>
        </w:rPr>
        <w:t xml:space="preserve"> </w:t>
      </w:r>
      <w:r>
        <w:t>the</w:t>
      </w:r>
      <w:r>
        <w:rPr>
          <w:spacing w:val="-4"/>
        </w:rPr>
        <w:t xml:space="preserve"> </w:t>
      </w:r>
      <w:r>
        <w:t>central</w:t>
      </w:r>
      <w:r>
        <w:rPr>
          <w:spacing w:val="-3"/>
        </w:rPr>
        <w:t xml:space="preserve"> </w:t>
      </w:r>
      <w:r>
        <w:t>tendency</w:t>
      </w:r>
      <w:r>
        <w:rPr>
          <w:spacing w:val="-2"/>
        </w:rPr>
        <w:t xml:space="preserve"> </w:t>
      </w:r>
      <w:r>
        <w:t>of</w:t>
      </w:r>
      <w:r>
        <w:rPr>
          <w:spacing w:val="-3"/>
        </w:rPr>
        <w:t xml:space="preserve"> </w:t>
      </w:r>
      <w:r>
        <w:t>the</w:t>
      </w:r>
      <w:r>
        <w:rPr>
          <w:spacing w:val="-5"/>
        </w:rPr>
        <w:t xml:space="preserve"> </w:t>
      </w:r>
      <w:r>
        <w:t>variable, its dispersion or variability, and its shape or distribution.</w:t>
      </w:r>
    </w:p>
    <w:p w14:paraId="61C64D46" w14:textId="77777777" w:rsidR="00775EC7" w:rsidRDefault="00263BC5" w:rsidP="00680A8B">
      <w:pPr>
        <w:pStyle w:val="BodyText"/>
        <w:spacing w:before="218" w:line="360" w:lineRule="auto"/>
        <w:ind w:left="820"/>
        <w:jc w:val="both"/>
      </w:pPr>
      <w:r>
        <w:t>The</w:t>
      </w:r>
      <w:r>
        <w:rPr>
          <w:spacing w:val="-5"/>
        </w:rPr>
        <w:t xml:space="preserve"> </w:t>
      </w:r>
      <w:r>
        <w:t>first</w:t>
      </w:r>
      <w:r>
        <w:rPr>
          <w:spacing w:val="-3"/>
        </w:rPr>
        <w:t xml:space="preserve"> </w:t>
      </w:r>
      <w:r>
        <w:t>step</w:t>
      </w:r>
      <w:r>
        <w:rPr>
          <w:spacing w:val="-3"/>
        </w:rPr>
        <w:t xml:space="preserve"> </w:t>
      </w:r>
      <w:r>
        <w:t>for</w:t>
      </w:r>
      <w:r>
        <w:rPr>
          <w:spacing w:val="-3"/>
        </w:rPr>
        <w:t xml:space="preserve"> </w:t>
      </w:r>
      <w:r>
        <w:t>univariate</w:t>
      </w:r>
      <w:r>
        <w:rPr>
          <w:spacing w:val="-3"/>
        </w:rPr>
        <w:t xml:space="preserve"> </w:t>
      </w:r>
      <w:r>
        <w:t>analysis</w:t>
      </w:r>
      <w:r>
        <w:rPr>
          <w:spacing w:val="-3"/>
        </w:rPr>
        <w:t xml:space="preserve"> </w:t>
      </w:r>
      <w:r>
        <w:t>is</w:t>
      </w:r>
      <w:r>
        <w:rPr>
          <w:spacing w:val="-3"/>
        </w:rPr>
        <w:t xml:space="preserve"> </w:t>
      </w:r>
      <w:r>
        <w:t>that</w:t>
      </w:r>
      <w:r>
        <w:rPr>
          <w:spacing w:val="-3"/>
        </w:rPr>
        <w:t xml:space="preserve"> </w:t>
      </w:r>
      <w:r>
        <w:t>we</w:t>
      </w:r>
      <w:r>
        <w:rPr>
          <w:spacing w:val="-5"/>
        </w:rPr>
        <w:t xml:space="preserve"> </w:t>
      </w:r>
      <w:r>
        <w:t>have</w:t>
      </w:r>
      <w:r>
        <w:rPr>
          <w:spacing w:val="-4"/>
        </w:rPr>
        <w:t xml:space="preserve"> </w:t>
      </w:r>
      <w:r>
        <w:t>plotted</w:t>
      </w:r>
      <w:r>
        <w:rPr>
          <w:spacing w:val="-3"/>
        </w:rPr>
        <w:t xml:space="preserve"> </w:t>
      </w:r>
      <w:r>
        <w:t>graphs</w:t>
      </w:r>
      <w:r>
        <w:rPr>
          <w:spacing w:val="-3"/>
        </w:rPr>
        <w:t xml:space="preserve"> </w:t>
      </w:r>
      <w:r>
        <w:t>for</w:t>
      </w:r>
      <w:r>
        <w:rPr>
          <w:spacing w:val="-3"/>
        </w:rPr>
        <w:t xml:space="preserve"> </w:t>
      </w:r>
      <w:r>
        <w:t xml:space="preserve">categorical </w:t>
      </w:r>
      <w:r>
        <w:rPr>
          <w:spacing w:val="-2"/>
        </w:rPr>
        <w:t>columns.</w:t>
      </w:r>
    </w:p>
    <w:p w14:paraId="27F07012" w14:textId="2EA27C0D" w:rsidR="00775EC7" w:rsidRDefault="00775EC7" w:rsidP="00985A82">
      <w:pPr>
        <w:rPr>
          <w:noProof/>
          <w:lang w:val="en-IN" w:eastAsia="en-IN"/>
        </w:rPr>
      </w:pPr>
    </w:p>
    <w:p w14:paraId="0F8F7297" w14:textId="1C6E3CE4" w:rsidR="00775EC7" w:rsidRPr="00985A82" w:rsidRDefault="00775EC7" w:rsidP="00F44734">
      <w:pPr>
        <w:pStyle w:val="Subtitle"/>
        <w:rPr>
          <w:rStyle w:val="Strong"/>
          <w:rFonts w:ascii="Times New Roman" w:hAnsi="Times New Roman" w:cs="Times New Roman"/>
          <w:sz w:val="24"/>
          <w:szCs w:val="24"/>
          <w:u w:val="single"/>
        </w:rPr>
      </w:pPr>
      <w:r w:rsidRPr="00985A82">
        <w:rPr>
          <w:rStyle w:val="Strong"/>
          <w:rFonts w:ascii="Times New Roman" w:hAnsi="Times New Roman" w:cs="Times New Roman"/>
          <w:sz w:val="24"/>
          <w:szCs w:val="24"/>
          <w:u w:val="single"/>
        </w:rPr>
        <w:t>Screenshot from the notebook:</w:t>
      </w:r>
    </w:p>
    <w:p w14:paraId="3E7F8A5F" w14:textId="16C0DCA5" w:rsidR="00B51590" w:rsidDel="00E35F32" w:rsidRDefault="004F42AC" w:rsidP="00775EC7">
      <w:pPr>
        <w:pStyle w:val="BodyText"/>
        <w:spacing w:line="360" w:lineRule="auto"/>
        <w:ind w:left="820" w:right="302"/>
        <w:rPr>
          <w:del w:id="0" w:author="Rohit V" w:date="2024-03-06T15:33:00Z"/>
        </w:rPr>
        <w:sectPr w:rsidR="00B51590" w:rsidDel="00E35F32" w:rsidSect="00702060">
          <w:footerReference w:type="default" r:id="rId41"/>
          <w:type w:val="oddPage"/>
          <w:pgSz w:w="12240" w:h="15840"/>
          <w:pgMar w:top="920" w:right="1200" w:bottom="1240" w:left="1340" w:header="200" w:footer="1051" w:gutter="0"/>
          <w:cols w:space="720"/>
        </w:sectPr>
      </w:pPr>
      <w:r w:rsidRPr="00EF67F9">
        <w:rPr>
          <w:noProof/>
          <w:color w:val="7F7F7F" w:themeColor="text1" w:themeTint="80"/>
          <w:u w:val="single"/>
          <w:lang w:val="en-IN" w:eastAsia="en-IN"/>
        </w:rPr>
        <w:drawing>
          <wp:anchor distT="0" distB="0" distL="114300" distR="114300" simplePos="0" relativeHeight="251645440" behindDoc="0" locked="0" layoutInCell="1" allowOverlap="1" wp14:anchorId="07FE43C4" wp14:editId="1053110B">
            <wp:simplePos x="0" y="0"/>
            <wp:positionH relativeFrom="column">
              <wp:posOffset>231140</wp:posOffset>
            </wp:positionH>
            <wp:positionV relativeFrom="paragraph">
              <wp:posOffset>53975</wp:posOffset>
            </wp:positionV>
            <wp:extent cx="4046220" cy="2202180"/>
            <wp:effectExtent l="0" t="0" r="0" b="762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rotWithShape="1">
                    <a:blip r:embed="rId42">
                      <a:extLst>
                        <a:ext uri="{28A0092B-C50C-407E-A947-70E740481C1C}">
                          <a14:useLocalDpi xmlns:a14="http://schemas.microsoft.com/office/drawing/2010/main" val="0"/>
                        </a:ext>
                      </a:extLst>
                    </a:blip>
                    <a:srcRect l="12100" b="3189"/>
                    <a:stretch/>
                  </pic:blipFill>
                  <pic:spPr bwMode="auto">
                    <a:xfrm>
                      <a:off x="0" y="0"/>
                      <a:ext cx="4046220"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83567" w14:textId="6DBE53DD" w:rsidR="00B51590" w:rsidRDefault="00B51590">
      <w:pPr>
        <w:pStyle w:val="BodyText"/>
        <w:rPr>
          <w:b/>
          <w:sz w:val="5"/>
        </w:rPr>
      </w:pPr>
    </w:p>
    <w:p w14:paraId="3C95A11C" w14:textId="2DF04A85" w:rsidR="00B51590" w:rsidRDefault="00B51590">
      <w:pPr>
        <w:pStyle w:val="BodyText"/>
        <w:rPr>
          <w:b/>
          <w:sz w:val="4"/>
        </w:rPr>
      </w:pPr>
    </w:p>
    <w:p w14:paraId="53529034" w14:textId="17013EA5" w:rsidR="00B51590" w:rsidRDefault="00B51590">
      <w:pPr>
        <w:pStyle w:val="BodyText"/>
        <w:spacing w:before="173"/>
        <w:jc w:val="both"/>
        <w:rPr>
          <w:b/>
        </w:rPr>
        <w:pPrChange w:id="1" w:author="ASUS" w:date="2024-04-08T23:03:00Z">
          <w:pPr>
            <w:pStyle w:val="BodyText"/>
            <w:spacing w:before="173"/>
          </w:pPr>
        </w:pPrChange>
      </w:pPr>
    </w:p>
    <w:p w14:paraId="7CDCF7B3" w14:textId="76678BBB" w:rsidR="004F42AC" w:rsidRDefault="00F44734" w:rsidP="004F42AC">
      <w:pPr>
        <w:pStyle w:val="BodyText"/>
        <w:spacing w:before="1" w:line="360" w:lineRule="auto"/>
        <w:jc w:val="both"/>
        <w:rPr>
          <w:u w:val="single"/>
        </w:rPr>
      </w:pPr>
      <w:r w:rsidRPr="00EF67F9">
        <w:rPr>
          <w:b/>
          <w:noProof/>
          <w:color w:val="7F7F7F" w:themeColor="text1" w:themeTint="80"/>
          <w:sz w:val="4"/>
          <w:u w:val="single"/>
          <w:lang w:val="en-IN" w:eastAsia="en-IN"/>
        </w:rPr>
        <w:drawing>
          <wp:anchor distT="0" distB="0" distL="114300" distR="114300" simplePos="0" relativeHeight="251651584" behindDoc="0" locked="0" layoutInCell="1" allowOverlap="1" wp14:anchorId="4A865130" wp14:editId="63EB76E2">
            <wp:simplePos x="0" y="0"/>
            <wp:positionH relativeFrom="column">
              <wp:posOffset>71120</wp:posOffset>
            </wp:positionH>
            <wp:positionV relativeFrom="paragraph">
              <wp:posOffset>204470</wp:posOffset>
            </wp:positionV>
            <wp:extent cx="4427220" cy="2217420"/>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rotWithShape="1">
                    <a:blip r:embed="rId43">
                      <a:extLst>
                        <a:ext uri="{28A0092B-C50C-407E-A947-70E740481C1C}">
                          <a14:useLocalDpi xmlns:a14="http://schemas.microsoft.com/office/drawing/2010/main" val="0"/>
                        </a:ext>
                      </a:extLst>
                    </a:blip>
                    <a:srcRect l="9446" b="2734"/>
                    <a:stretch/>
                  </pic:blipFill>
                  <pic:spPr bwMode="auto">
                    <a:xfrm>
                      <a:off x="0" y="0"/>
                      <a:ext cx="442722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F3E2C" w14:textId="77777777" w:rsidR="00F44734" w:rsidRDefault="00F44734" w:rsidP="00F44734">
      <w:pPr>
        <w:pStyle w:val="BodyText"/>
        <w:spacing w:before="1" w:line="360" w:lineRule="auto"/>
        <w:jc w:val="both"/>
        <w:rPr>
          <w:u w:val="single"/>
        </w:rPr>
      </w:pPr>
    </w:p>
    <w:p w14:paraId="6261C2B8" w14:textId="77777777" w:rsidR="00F44734" w:rsidRDefault="00F44734" w:rsidP="00F44734">
      <w:pPr>
        <w:pStyle w:val="BodyText"/>
        <w:spacing w:before="1" w:line="360" w:lineRule="auto"/>
        <w:jc w:val="both"/>
        <w:rPr>
          <w:u w:val="single"/>
        </w:rPr>
      </w:pPr>
    </w:p>
    <w:p w14:paraId="2172FD59" w14:textId="23C547D7" w:rsidR="00B51590" w:rsidRPr="00BF2706" w:rsidRDefault="00263BC5">
      <w:pPr>
        <w:pStyle w:val="BodyText"/>
        <w:spacing w:before="1" w:line="360" w:lineRule="auto"/>
        <w:jc w:val="both"/>
        <w:rPr>
          <w:u w:val="single"/>
        </w:rPr>
        <w:pPrChange w:id="2" w:author="ASUS" w:date="2024-04-08T23:03:00Z">
          <w:pPr>
            <w:pStyle w:val="BodyText"/>
            <w:spacing w:before="1"/>
            <w:ind w:left="820"/>
          </w:pPr>
        </w:pPrChange>
      </w:pPr>
      <w:r w:rsidRPr="00BF2706">
        <w:rPr>
          <w:u w:val="single"/>
        </w:rPr>
        <w:lastRenderedPageBreak/>
        <w:t>From</w:t>
      </w:r>
      <w:r w:rsidRPr="00BF2706">
        <w:rPr>
          <w:spacing w:val="-1"/>
          <w:u w:val="single"/>
        </w:rPr>
        <w:t xml:space="preserve"> </w:t>
      </w:r>
      <w:r w:rsidRPr="00BF2706">
        <w:rPr>
          <w:u w:val="single"/>
        </w:rPr>
        <w:t>the above</w:t>
      </w:r>
      <w:r w:rsidRPr="00BF2706">
        <w:rPr>
          <w:spacing w:val="-2"/>
          <w:u w:val="single"/>
        </w:rPr>
        <w:t xml:space="preserve"> </w:t>
      </w:r>
      <w:r w:rsidRPr="00BF2706">
        <w:rPr>
          <w:u w:val="single"/>
        </w:rPr>
        <w:t>plot</w:t>
      </w:r>
      <w:r w:rsidRPr="00BF2706">
        <w:rPr>
          <w:spacing w:val="2"/>
          <w:u w:val="single"/>
        </w:rPr>
        <w:t xml:space="preserve"> </w:t>
      </w:r>
      <w:r w:rsidRPr="00BF2706">
        <w:rPr>
          <w:u w:val="single"/>
        </w:rPr>
        <w:t>came</w:t>
      </w:r>
      <w:r w:rsidRPr="00BF2706">
        <w:rPr>
          <w:spacing w:val="-2"/>
          <w:u w:val="single"/>
        </w:rPr>
        <w:t xml:space="preserve"> </w:t>
      </w:r>
      <w:r w:rsidRPr="00BF2706">
        <w:rPr>
          <w:u w:val="single"/>
        </w:rPr>
        <w:t>across</w:t>
      </w:r>
      <w:r w:rsidRPr="00BF2706">
        <w:rPr>
          <w:spacing w:val="1"/>
          <w:u w:val="single"/>
        </w:rPr>
        <w:t xml:space="preserve"> </w:t>
      </w:r>
      <w:r w:rsidRPr="00BF2706">
        <w:rPr>
          <w:u w:val="single"/>
        </w:rPr>
        <w:t>with</w:t>
      </w:r>
      <w:r w:rsidRPr="00BF2706">
        <w:rPr>
          <w:spacing w:val="-1"/>
          <w:u w:val="single"/>
        </w:rPr>
        <w:t xml:space="preserve"> </w:t>
      </w:r>
      <w:r w:rsidRPr="00BF2706">
        <w:rPr>
          <w:u w:val="single"/>
        </w:rPr>
        <w:t>the</w:t>
      </w:r>
      <w:r w:rsidRPr="00BF2706">
        <w:rPr>
          <w:spacing w:val="-1"/>
          <w:u w:val="single"/>
        </w:rPr>
        <w:t xml:space="preserve"> </w:t>
      </w:r>
      <w:r w:rsidRPr="00BF2706">
        <w:rPr>
          <w:spacing w:val="-2"/>
          <w:u w:val="single"/>
        </w:rPr>
        <w:t>inferences:</w:t>
      </w:r>
    </w:p>
    <w:p w14:paraId="536E0CBB" w14:textId="2205E253" w:rsidR="00B51590" w:rsidRPr="005D5F08" w:rsidRDefault="005D5F08" w:rsidP="00680A8B">
      <w:pPr>
        <w:pStyle w:val="ListParagraph"/>
        <w:numPr>
          <w:ilvl w:val="0"/>
          <w:numId w:val="11"/>
        </w:numPr>
        <w:tabs>
          <w:tab w:val="left" w:pos="1900"/>
        </w:tabs>
        <w:spacing w:before="136" w:line="360" w:lineRule="auto"/>
        <w:rPr>
          <w:sz w:val="24"/>
        </w:rPr>
        <w:pPrChange w:id="3" w:author="ASUS" w:date="2024-04-08T23:03:00Z">
          <w:pPr>
            <w:pStyle w:val="ListParagraph"/>
            <w:numPr>
              <w:numId w:val="11"/>
            </w:numPr>
            <w:tabs>
              <w:tab w:val="left" w:pos="1900"/>
            </w:tabs>
            <w:spacing w:before="136"/>
            <w:ind w:left="360"/>
          </w:pPr>
        </w:pPrChange>
      </w:pPr>
      <w:r w:rsidRPr="005D5F08">
        <w:rPr>
          <w:sz w:val="24"/>
        </w:rPr>
        <w:t>The telecom company has many users with negative average revenues in both phases. These users are likely to churn.</w:t>
      </w:r>
    </w:p>
    <w:p w14:paraId="5574AAA0" w14:textId="77777777" w:rsidR="00775EC7" w:rsidRPr="005D5F08" w:rsidRDefault="00775EC7" w:rsidP="00680A8B">
      <w:pPr>
        <w:pStyle w:val="ListParagraph"/>
        <w:numPr>
          <w:ilvl w:val="0"/>
          <w:numId w:val="11"/>
        </w:numPr>
        <w:tabs>
          <w:tab w:val="left" w:pos="1900"/>
        </w:tabs>
        <w:spacing w:before="80" w:line="360" w:lineRule="auto"/>
        <w:rPr>
          <w:spacing w:val="-5"/>
          <w:sz w:val="24"/>
        </w:rPr>
        <w:pPrChange w:id="4" w:author="ASUS" w:date="2024-04-08T23:03:00Z">
          <w:pPr>
            <w:pStyle w:val="ListParagraph"/>
            <w:numPr>
              <w:numId w:val="11"/>
            </w:numPr>
            <w:tabs>
              <w:tab w:val="left" w:pos="1900"/>
            </w:tabs>
            <w:spacing w:before="80"/>
            <w:ind w:left="360"/>
          </w:pPr>
        </w:pPrChange>
      </w:pPr>
      <w:r w:rsidRPr="005D5F08">
        <w:rPr>
          <w:spacing w:val="-5"/>
          <w:sz w:val="24"/>
        </w:rPr>
        <w:t>Most customers prefer the plans of '0' category.</w:t>
      </w:r>
    </w:p>
    <w:p w14:paraId="79B365A6" w14:textId="77777777" w:rsidR="00063154" w:rsidRDefault="00775EC7" w:rsidP="00680A8B">
      <w:pPr>
        <w:pStyle w:val="ListParagraph"/>
        <w:numPr>
          <w:ilvl w:val="0"/>
          <w:numId w:val="11"/>
        </w:numPr>
        <w:tabs>
          <w:tab w:val="left" w:pos="1900"/>
        </w:tabs>
        <w:spacing w:before="80" w:line="360" w:lineRule="auto"/>
        <w:rPr>
          <w:spacing w:val="-5"/>
          <w:sz w:val="24"/>
        </w:rPr>
      </w:pPr>
      <w:r w:rsidRPr="005D5F08">
        <w:rPr>
          <w:spacing w:val="-5"/>
          <w:sz w:val="24"/>
        </w:rPr>
        <w:t>Revenue generated by the Customers who are about to churn is very unstable.</w:t>
      </w:r>
    </w:p>
    <w:p w14:paraId="6808BAAD" w14:textId="6D5BE6D5" w:rsidR="00775EC7" w:rsidRPr="00063154" w:rsidRDefault="00775EC7" w:rsidP="00680A8B">
      <w:pPr>
        <w:pStyle w:val="ListParagraph"/>
        <w:numPr>
          <w:ilvl w:val="0"/>
          <w:numId w:val="11"/>
        </w:numPr>
        <w:tabs>
          <w:tab w:val="left" w:pos="1900"/>
        </w:tabs>
        <w:spacing w:before="80" w:line="360" w:lineRule="auto"/>
        <w:rPr>
          <w:spacing w:val="-5"/>
          <w:sz w:val="24"/>
        </w:rPr>
      </w:pPr>
      <w:r w:rsidRPr="00063154">
        <w:rPr>
          <w:spacing w:val="-5"/>
          <w:sz w:val="24"/>
        </w:rPr>
        <w:t xml:space="preserve">The Customers whose </w:t>
      </w:r>
      <w:r w:rsidR="001E17EF" w:rsidRPr="00063154">
        <w:rPr>
          <w:spacing w:val="-5"/>
          <w:sz w:val="24"/>
        </w:rPr>
        <w:t>average revenue per user (</w:t>
      </w:r>
      <w:r w:rsidRPr="00063154">
        <w:rPr>
          <w:spacing w:val="-5"/>
          <w:sz w:val="24"/>
        </w:rPr>
        <w:t>arpu</w:t>
      </w:r>
      <w:r w:rsidR="001E17EF" w:rsidRPr="00063154">
        <w:rPr>
          <w:spacing w:val="-5"/>
          <w:sz w:val="24"/>
        </w:rPr>
        <w:t>)</w:t>
      </w:r>
      <w:r w:rsidRPr="00063154">
        <w:rPr>
          <w:spacing w:val="-5"/>
          <w:sz w:val="24"/>
        </w:rPr>
        <w:t xml:space="preserve"> decreases in 7th month are more likely to churn when compared to ones with increase in </w:t>
      </w:r>
      <w:r w:rsidR="001E17EF" w:rsidRPr="00063154">
        <w:rPr>
          <w:spacing w:val="-5"/>
          <w:sz w:val="24"/>
        </w:rPr>
        <w:t>average revenue per user (</w:t>
      </w:r>
      <w:r w:rsidRPr="00063154">
        <w:rPr>
          <w:spacing w:val="-5"/>
          <w:sz w:val="24"/>
        </w:rPr>
        <w:t>arpu</w:t>
      </w:r>
      <w:r w:rsidR="001E17EF" w:rsidRPr="00063154">
        <w:rPr>
          <w:spacing w:val="-5"/>
          <w:sz w:val="24"/>
        </w:rPr>
        <w:t>)</w:t>
      </w:r>
      <w:r w:rsidRPr="00063154">
        <w:rPr>
          <w:spacing w:val="-5"/>
          <w:sz w:val="24"/>
        </w:rPr>
        <w:t>.</w:t>
      </w:r>
    </w:p>
    <w:p w14:paraId="3FEB5420" w14:textId="51A25B3E" w:rsidR="00B51590" w:rsidRDefault="00775EC7" w:rsidP="00680A8B">
      <w:pPr>
        <w:pStyle w:val="BodyText"/>
        <w:spacing w:line="360" w:lineRule="auto"/>
        <w:rPr>
          <w:spacing w:val="-2"/>
        </w:rPr>
      </w:pPr>
      <w:r>
        <w:t>The output shows that the variable Ethnicity Not Span/Hispanic has the highest VIF. Removing this feature from the dataset and set the threshold of VIF as to 10, it means considering</w:t>
      </w:r>
      <w:r>
        <w:rPr>
          <w:spacing w:val="-3"/>
        </w:rPr>
        <w:t xml:space="preserve"> </w:t>
      </w:r>
      <w:r>
        <w:t>feature</w:t>
      </w:r>
      <w:r>
        <w:rPr>
          <w:spacing w:val="-5"/>
        </w:rPr>
        <w:t xml:space="preserve"> </w:t>
      </w:r>
      <w:r>
        <w:t>having</w:t>
      </w:r>
      <w:r>
        <w:rPr>
          <w:spacing w:val="-3"/>
        </w:rPr>
        <w:t xml:space="preserve"> </w:t>
      </w:r>
      <w:r>
        <w:t>VIF</w:t>
      </w:r>
      <w:r>
        <w:rPr>
          <w:spacing w:val="-5"/>
        </w:rPr>
        <w:t xml:space="preserve"> </w:t>
      </w:r>
      <w:r>
        <w:t>less</w:t>
      </w:r>
      <w:r>
        <w:rPr>
          <w:spacing w:val="-3"/>
        </w:rPr>
        <w:t xml:space="preserve"> </w:t>
      </w:r>
      <w:r>
        <w:t>than</w:t>
      </w:r>
      <w:r>
        <w:rPr>
          <w:spacing w:val="-3"/>
        </w:rPr>
        <w:t xml:space="preserve"> </w:t>
      </w:r>
      <w:r>
        <w:t>or</w:t>
      </w:r>
      <w:r>
        <w:rPr>
          <w:spacing w:val="-3"/>
        </w:rPr>
        <w:t xml:space="preserve"> </w:t>
      </w:r>
      <w:r>
        <w:t>equal</w:t>
      </w:r>
      <w:r>
        <w:rPr>
          <w:spacing w:val="-3"/>
        </w:rPr>
        <w:t xml:space="preserve"> </w:t>
      </w:r>
      <w:r>
        <w:t>to</w:t>
      </w:r>
      <w:r>
        <w:rPr>
          <w:spacing w:val="-3"/>
        </w:rPr>
        <w:t xml:space="preserve"> </w:t>
      </w:r>
      <w:r>
        <w:t>10</w:t>
      </w:r>
      <w:r>
        <w:rPr>
          <w:spacing w:val="-3"/>
        </w:rPr>
        <w:t xml:space="preserve"> </w:t>
      </w:r>
      <w:r>
        <w:t>(can</w:t>
      </w:r>
      <w:r>
        <w:rPr>
          <w:spacing w:val="-3"/>
        </w:rPr>
        <w:t xml:space="preserve"> </w:t>
      </w:r>
      <w:r>
        <w:t>be</w:t>
      </w:r>
      <w:r>
        <w:rPr>
          <w:spacing w:val="-2"/>
        </w:rPr>
        <w:t xml:space="preserve"> </w:t>
      </w:r>
      <w:r>
        <w:t>changed</w:t>
      </w:r>
      <w:r>
        <w:rPr>
          <w:spacing w:val="-3"/>
        </w:rPr>
        <w:t xml:space="preserve"> </w:t>
      </w:r>
      <w:r>
        <w:t>as</w:t>
      </w:r>
      <w:r>
        <w:rPr>
          <w:spacing w:val="-1"/>
        </w:rPr>
        <w:t xml:space="preserve"> </w:t>
      </w:r>
      <w:r>
        <w:t>per</w:t>
      </w:r>
      <w:r>
        <w:rPr>
          <w:spacing w:val="-3"/>
        </w:rPr>
        <w:t xml:space="preserve"> </w:t>
      </w:r>
      <w:r>
        <w:t xml:space="preserve">business </w:t>
      </w:r>
      <w:r>
        <w:rPr>
          <w:spacing w:val="-2"/>
        </w:rPr>
        <w:t>requirement</w:t>
      </w:r>
    </w:p>
    <w:p w14:paraId="1BF500A5" w14:textId="77777777" w:rsidR="00F44734" w:rsidRDefault="00F44734" w:rsidP="00F44734">
      <w:pPr>
        <w:spacing w:line="360" w:lineRule="auto"/>
        <w:jc w:val="both"/>
        <w:rPr>
          <w:b/>
          <w:sz w:val="28"/>
          <w:szCs w:val="24"/>
          <w:u w:val="single"/>
          <w:lang w:val="en-IN"/>
        </w:rPr>
      </w:pPr>
    </w:p>
    <w:p w14:paraId="125F226F" w14:textId="58AA6517" w:rsidR="009D6D6C" w:rsidRPr="00680A8B" w:rsidRDefault="009D6D6C" w:rsidP="00680A8B">
      <w:pPr>
        <w:spacing w:line="360" w:lineRule="auto"/>
        <w:jc w:val="both"/>
        <w:rPr>
          <w:b/>
          <w:sz w:val="28"/>
          <w:szCs w:val="24"/>
          <w:u w:val="single"/>
          <w:lang w:val="en-IN"/>
          <w:rPrChange w:id="5" w:author="ASUS" w:date="2024-04-08T22:55:00Z">
            <w:rPr>
              <w:sz w:val="24"/>
              <w:lang w:val="en-IN"/>
            </w:rPr>
          </w:rPrChange>
        </w:rPr>
        <w:pPrChange w:id="6" w:author="ASUS" w:date="2024-04-08T23:03:00Z">
          <w:pPr/>
        </w:pPrChange>
      </w:pPr>
      <w:r w:rsidRPr="00680A8B">
        <w:rPr>
          <w:b/>
          <w:sz w:val="28"/>
          <w:szCs w:val="24"/>
          <w:u w:val="single"/>
          <w:lang w:val="en-IN"/>
          <w:rPrChange w:id="7" w:author="ASUS" w:date="2024-04-08T22:55:00Z">
            <w:rPr>
              <w:sz w:val="24"/>
              <w:lang w:val="en-IN"/>
            </w:rPr>
          </w:rPrChange>
        </w:rPr>
        <w:t>Target Imbalance:</w:t>
      </w:r>
    </w:p>
    <w:p w14:paraId="66B8B6EB" w14:textId="2D53FB61" w:rsidR="009D6D6C" w:rsidRPr="009D6D6C" w:rsidRDefault="00C166B3">
      <w:pPr>
        <w:spacing w:line="360" w:lineRule="auto"/>
        <w:jc w:val="both"/>
        <w:rPr>
          <w:sz w:val="24"/>
          <w:lang w:val="en-IN"/>
        </w:rPr>
        <w:pPrChange w:id="8" w:author="ASUS" w:date="2024-04-08T23:03:00Z">
          <w:pPr/>
        </w:pPrChange>
      </w:pPr>
      <w:r>
        <w:rPr>
          <w:sz w:val="24"/>
          <w:lang w:val="en-IN"/>
        </w:rPr>
        <w:t>From the below</w:t>
      </w:r>
      <w:r w:rsidR="009D6D6C" w:rsidRPr="009D6D6C">
        <w:rPr>
          <w:sz w:val="24"/>
          <w:lang w:val="en-IN"/>
        </w:rPr>
        <w:t xml:space="preserve"> plot we can see we have an imbalanced dataset will affect the recall precision score after ML algorithm.</w:t>
      </w:r>
    </w:p>
    <w:p w14:paraId="62AFBEAB" w14:textId="506D04B6" w:rsidR="009D6D6C" w:rsidRDefault="009D6D6C">
      <w:pPr>
        <w:rPr>
          <w:sz w:val="24"/>
        </w:rPr>
      </w:pPr>
    </w:p>
    <w:p w14:paraId="015AAD23" w14:textId="163C8FD0" w:rsidR="00C166B3" w:rsidRDefault="00C166B3">
      <w:pPr>
        <w:rPr>
          <w:sz w:val="24"/>
        </w:rPr>
      </w:pPr>
    </w:p>
    <w:p w14:paraId="2C65D1F7" w14:textId="0B0A006F" w:rsidR="00C166B3" w:rsidRDefault="00F44734">
      <w:pPr>
        <w:rPr>
          <w:sz w:val="24"/>
        </w:rPr>
      </w:pPr>
      <w:r>
        <w:rPr>
          <w:noProof/>
          <w:sz w:val="24"/>
          <w:lang w:val="en-IN" w:eastAsia="en-IN"/>
        </w:rPr>
        <w:drawing>
          <wp:anchor distT="0" distB="0" distL="114300" distR="114300" simplePos="0" relativeHeight="251736576" behindDoc="0" locked="0" layoutInCell="1" allowOverlap="1" wp14:anchorId="79513C5C" wp14:editId="396DB6E8">
            <wp:simplePos x="0" y="0"/>
            <wp:positionH relativeFrom="margin">
              <wp:align>left</wp:align>
            </wp:positionH>
            <wp:positionV relativeFrom="paragraph">
              <wp:posOffset>7620</wp:posOffset>
            </wp:positionV>
            <wp:extent cx="4533900" cy="3124200"/>
            <wp:effectExtent l="0" t="0" r="0" b="0"/>
            <wp:wrapThrough wrapText="bothSides">
              <wp:wrapPolygon edited="0">
                <wp:start x="0" y="0"/>
                <wp:lineTo x="0" y="21468"/>
                <wp:lineTo x="21509" y="21468"/>
                <wp:lineTo x="215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08 230928.png"/>
                    <pic:cNvPicPr/>
                  </pic:nvPicPr>
                  <pic:blipFill>
                    <a:blip r:embed="rId44">
                      <a:extLst>
                        <a:ext uri="{28A0092B-C50C-407E-A947-70E740481C1C}">
                          <a14:useLocalDpi xmlns:a14="http://schemas.microsoft.com/office/drawing/2010/main" val="0"/>
                        </a:ext>
                      </a:extLst>
                    </a:blip>
                    <a:stretch>
                      <a:fillRect/>
                    </a:stretch>
                  </pic:blipFill>
                  <pic:spPr>
                    <a:xfrm>
                      <a:off x="0" y="0"/>
                      <a:ext cx="4533900" cy="3124200"/>
                    </a:xfrm>
                    <a:prstGeom prst="rect">
                      <a:avLst/>
                    </a:prstGeom>
                  </pic:spPr>
                </pic:pic>
              </a:graphicData>
            </a:graphic>
          </wp:anchor>
        </w:drawing>
      </w:r>
    </w:p>
    <w:p w14:paraId="227D6D7D" w14:textId="77777777" w:rsidR="00C166B3" w:rsidRDefault="00C166B3">
      <w:pPr>
        <w:rPr>
          <w:sz w:val="24"/>
        </w:rPr>
      </w:pPr>
    </w:p>
    <w:p w14:paraId="02E1CB42" w14:textId="031F57AE" w:rsidR="00C166B3" w:rsidRDefault="00C166B3">
      <w:pPr>
        <w:rPr>
          <w:sz w:val="24"/>
        </w:rPr>
      </w:pPr>
    </w:p>
    <w:p w14:paraId="5A17C9C6" w14:textId="74F4677F" w:rsidR="00C166B3" w:rsidRDefault="00C166B3">
      <w:pPr>
        <w:rPr>
          <w:sz w:val="24"/>
        </w:rPr>
      </w:pPr>
    </w:p>
    <w:p w14:paraId="36D7349F" w14:textId="38BECEA2" w:rsidR="00680A8B" w:rsidRPr="00680A8B" w:rsidRDefault="00680A8B" w:rsidP="00680A8B">
      <w:pPr>
        <w:spacing w:line="360" w:lineRule="auto"/>
        <w:ind w:left="1276"/>
        <w:rPr>
          <w:b/>
          <w:sz w:val="28"/>
          <w:szCs w:val="28"/>
          <w:u w:val="single"/>
        </w:rPr>
      </w:pPr>
    </w:p>
    <w:p w14:paraId="4B57FC93" w14:textId="77777777" w:rsidR="00680A8B" w:rsidRDefault="00680A8B" w:rsidP="00680A8B">
      <w:pPr>
        <w:spacing w:line="360" w:lineRule="auto"/>
        <w:rPr>
          <w:b/>
          <w:sz w:val="28"/>
          <w:szCs w:val="28"/>
          <w:u w:val="single"/>
        </w:rPr>
      </w:pPr>
    </w:p>
    <w:p w14:paraId="12D22EDA" w14:textId="77777777" w:rsidR="00680A8B" w:rsidRDefault="00680A8B" w:rsidP="00680A8B">
      <w:pPr>
        <w:spacing w:line="360" w:lineRule="auto"/>
        <w:rPr>
          <w:b/>
          <w:sz w:val="28"/>
          <w:szCs w:val="28"/>
          <w:u w:val="single"/>
        </w:rPr>
      </w:pPr>
    </w:p>
    <w:p w14:paraId="1D0C27E6" w14:textId="77777777" w:rsidR="00680A8B" w:rsidRDefault="00680A8B" w:rsidP="00680A8B">
      <w:pPr>
        <w:spacing w:line="360" w:lineRule="auto"/>
        <w:rPr>
          <w:b/>
          <w:sz w:val="28"/>
          <w:szCs w:val="28"/>
          <w:u w:val="single"/>
        </w:rPr>
      </w:pPr>
    </w:p>
    <w:p w14:paraId="0C87B198" w14:textId="77777777" w:rsidR="00680A8B" w:rsidRDefault="00680A8B" w:rsidP="00680A8B">
      <w:pPr>
        <w:spacing w:line="360" w:lineRule="auto"/>
        <w:rPr>
          <w:b/>
          <w:sz w:val="28"/>
          <w:szCs w:val="28"/>
          <w:u w:val="single"/>
        </w:rPr>
      </w:pPr>
    </w:p>
    <w:p w14:paraId="3C1A28A3" w14:textId="77777777" w:rsidR="00680A8B" w:rsidRDefault="00680A8B" w:rsidP="00680A8B">
      <w:pPr>
        <w:spacing w:line="360" w:lineRule="auto"/>
        <w:rPr>
          <w:b/>
          <w:sz w:val="28"/>
          <w:szCs w:val="28"/>
          <w:u w:val="single"/>
        </w:rPr>
      </w:pPr>
    </w:p>
    <w:p w14:paraId="7C1907A2" w14:textId="77777777" w:rsidR="00680A8B" w:rsidRDefault="00680A8B" w:rsidP="00680A8B">
      <w:pPr>
        <w:spacing w:line="360" w:lineRule="auto"/>
        <w:rPr>
          <w:b/>
          <w:sz w:val="28"/>
          <w:szCs w:val="28"/>
          <w:u w:val="single"/>
        </w:rPr>
      </w:pPr>
    </w:p>
    <w:p w14:paraId="6876DCB2" w14:textId="77777777" w:rsidR="00680A8B" w:rsidRDefault="00680A8B" w:rsidP="00680A8B">
      <w:pPr>
        <w:spacing w:line="360" w:lineRule="auto"/>
        <w:rPr>
          <w:b/>
          <w:sz w:val="28"/>
          <w:szCs w:val="28"/>
          <w:u w:val="single"/>
        </w:rPr>
      </w:pPr>
    </w:p>
    <w:p w14:paraId="4254B23C" w14:textId="77777777" w:rsidR="00680A8B" w:rsidRDefault="00680A8B" w:rsidP="00680A8B">
      <w:pPr>
        <w:spacing w:line="360" w:lineRule="auto"/>
        <w:rPr>
          <w:b/>
          <w:sz w:val="28"/>
          <w:szCs w:val="28"/>
          <w:u w:val="single"/>
        </w:rPr>
      </w:pPr>
    </w:p>
    <w:p w14:paraId="64AB1F80" w14:textId="77777777" w:rsidR="00680A8B" w:rsidRDefault="00680A8B" w:rsidP="00680A8B">
      <w:pPr>
        <w:spacing w:line="360" w:lineRule="auto"/>
        <w:rPr>
          <w:b/>
          <w:sz w:val="28"/>
          <w:szCs w:val="28"/>
          <w:u w:val="single"/>
        </w:rPr>
      </w:pPr>
    </w:p>
    <w:p w14:paraId="6E8165CC" w14:textId="77777777" w:rsidR="00680A8B" w:rsidRDefault="00680A8B" w:rsidP="00680A8B">
      <w:pPr>
        <w:spacing w:line="360" w:lineRule="auto"/>
        <w:rPr>
          <w:b/>
          <w:sz w:val="28"/>
          <w:szCs w:val="28"/>
          <w:u w:val="single"/>
        </w:rPr>
      </w:pPr>
    </w:p>
    <w:p w14:paraId="3F782CCB" w14:textId="084231E9" w:rsidR="00C166B3" w:rsidRPr="00680A8B" w:rsidRDefault="00680A8B" w:rsidP="00680A8B">
      <w:pPr>
        <w:spacing w:line="360" w:lineRule="auto"/>
        <w:rPr>
          <w:b/>
          <w:sz w:val="28"/>
          <w:szCs w:val="28"/>
          <w:u w:val="single"/>
        </w:rPr>
      </w:pPr>
      <w:r>
        <w:rPr>
          <w:b/>
          <w:sz w:val="28"/>
          <w:szCs w:val="28"/>
          <w:u w:val="single"/>
        </w:rPr>
        <w:t>4.</w:t>
      </w:r>
      <w:r w:rsidR="00C166B3" w:rsidRPr="00680A8B">
        <w:rPr>
          <w:b/>
          <w:sz w:val="28"/>
          <w:szCs w:val="28"/>
          <w:u w:val="single"/>
          <w:rPrChange w:id="9" w:author="ASUS" w:date="2024-04-08T23:13:00Z">
            <w:rPr>
              <w:sz w:val="24"/>
            </w:rPr>
          </w:rPrChange>
        </w:rPr>
        <w:t>Checking for multicollinearity between the variables:</w:t>
      </w:r>
    </w:p>
    <w:p w14:paraId="064DF44A" w14:textId="1FB23A59" w:rsidR="00C166B3" w:rsidRDefault="00C166B3" w:rsidP="008A0F49">
      <w:pPr>
        <w:spacing w:line="360" w:lineRule="auto"/>
        <w:rPr>
          <w:sz w:val="24"/>
        </w:rPr>
      </w:pPr>
      <w:r>
        <w:rPr>
          <w:sz w:val="24"/>
        </w:rPr>
        <w:t>From the below</w:t>
      </w:r>
      <w:r w:rsidRPr="00C166B3">
        <w:rPr>
          <w:sz w:val="24"/>
        </w:rPr>
        <w:t xml:space="preserve"> correlation matrix, we can see there are lot of Multi corre</w:t>
      </w:r>
      <w:r w:rsidR="008E65B9">
        <w:rPr>
          <w:sz w:val="24"/>
        </w:rPr>
        <w:t>lation in the data which should be reduced in the futher process.</w:t>
      </w:r>
    </w:p>
    <w:p w14:paraId="580C158A" w14:textId="77777777" w:rsidR="008E65B9" w:rsidRDefault="008E65B9" w:rsidP="00C166B3">
      <w:pPr>
        <w:rPr>
          <w:sz w:val="24"/>
        </w:rPr>
      </w:pPr>
    </w:p>
    <w:p w14:paraId="2B2DAA30" w14:textId="163083E7" w:rsidR="008E65B9" w:rsidRDefault="008E65B9">
      <w:pPr>
        <w:rPr>
          <w:sz w:val="24"/>
        </w:rPr>
      </w:pPr>
      <w:r>
        <w:rPr>
          <w:noProof/>
          <w:sz w:val="24"/>
          <w:lang w:val="en-IN" w:eastAsia="en-IN"/>
        </w:rPr>
        <w:drawing>
          <wp:inline distT="0" distB="0" distL="0" distR="0" wp14:anchorId="5E40E8C4" wp14:editId="3ABD3EBD">
            <wp:extent cx="6159500" cy="558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9500" cy="5589270"/>
                    </a:xfrm>
                    <a:prstGeom prst="rect">
                      <a:avLst/>
                    </a:prstGeom>
                  </pic:spPr>
                </pic:pic>
              </a:graphicData>
            </a:graphic>
          </wp:inline>
        </w:drawing>
      </w:r>
      <w:r>
        <w:rPr>
          <w:sz w:val="24"/>
        </w:rPr>
        <w:br w:type="page"/>
      </w:r>
    </w:p>
    <w:p w14:paraId="68CB170A" w14:textId="3DD582D7" w:rsidR="008E65B9" w:rsidRDefault="008E65B9" w:rsidP="00BF2706">
      <w:pPr>
        <w:pStyle w:val="Heading3"/>
        <w:rPr>
          <w:lang w:val="en-IN"/>
        </w:rPr>
      </w:pPr>
      <w:bookmarkStart w:id="10" w:name="_GoBack"/>
      <w:bookmarkEnd w:id="10"/>
      <w:r w:rsidRPr="00A27564">
        <w:rPr>
          <w:lang w:val="en-IN"/>
          <w:rPrChange w:id="11" w:author="ASUS" w:date="2024-04-08T23:19:00Z">
            <w:rPr>
              <w:sz w:val="24"/>
              <w:lang w:val="en-IN"/>
            </w:rPr>
          </w:rPrChange>
        </w:rPr>
        <w:lastRenderedPageBreak/>
        <w:t xml:space="preserve">Base Model before Feature Engineering: </w:t>
      </w:r>
    </w:p>
    <w:p w14:paraId="10FEFB7D" w14:textId="25E8657B" w:rsidR="00BF2706" w:rsidRDefault="00BF2706" w:rsidP="00BF2706">
      <w:pPr>
        <w:pStyle w:val="Heading3"/>
        <w:ind w:left="1636" w:firstLine="0"/>
        <w:rPr>
          <w:lang w:val="en-IN"/>
        </w:rPr>
      </w:pPr>
    </w:p>
    <w:p w14:paraId="5F89E271" w14:textId="77777777" w:rsidR="00BF2706" w:rsidRPr="00A27564" w:rsidRDefault="00BF2706" w:rsidP="00BF2706">
      <w:pPr>
        <w:pStyle w:val="Heading3"/>
        <w:ind w:left="1636" w:firstLine="0"/>
        <w:rPr>
          <w:lang w:val="en-IN"/>
        </w:rPr>
      </w:pPr>
    </w:p>
    <w:p w14:paraId="688F6126" w14:textId="77777777" w:rsidR="002635C4" w:rsidRPr="00A27564" w:rsidRDefault="008E65B9">
      <w:pPr>
        <w:pStyle w:val="ListParagraph"/>
        <w:numPr>
          <w:ilvl w:val="0"/>
          <w:numId w:val="23"/>
        </w:numPr>
        <w:spacing w:line="360" w:lineRule="auto"/>
        <w:rPr>
          <w:sz w:val="24"/>
          <w:lang w:val="en-IN"/>
        </w:rPr>
        <w:pPrChange w:id="12" w:author="ASUS" w:date="2024-04-08T23:25:00Z">
          <w:pPr/>
        </w:pPrChange>
      </w:pPr>
      <w:r w:rsidRPr="00A27564">
        <w:rPr>
          <w:sz w:val="24"/>
          <w:lang w:val="en-IN"/>
          <w:rPrChange w:id="13" w:author="ASUS" w:date="2024-04-08T23:25:00Z">
            <w:rPr>
              <w:lang w:val="en-IN"/>
            </w:rPr>
          </w:rPrChange>
        </w:rPr>
        <w:t xml:space="preserve">Models are created before feature engineering in order to understand machine learning workflows. </w:t>
      </w:r>
    </w:p>
    <w:p w14:paraId="7A858C77" w14:textId="77777777" w:rsidR="002635C4" w:rsidRPr="00A27564" w:rsidRDefault="008E65B9">
      <w:pPr>
        <w:pStyle w:val="ListParagraph"/>
        <w:numPr>
          <w:ilvl w:val="0"/>
          <w:numId w:val="23"/>
        </w:numPr>
        <w:spacing w:line="360" w:lineRule="auto"/>
        <w:rPr>
          <w:sz w:val="24"/>
          <w:lang w:val="en-IN"/>
        </w:rPr>
        <w:pPrChange w:id="14" w:author="ASUS" w:date="2024-04-08T23:25:00Z">
          <w:pPr/>
        </w:pPrChange>
      </w:pPr>
      <w:r w:rsidRPr="00A27564">
        <w:rPr>
          <w:sz w:val="24"/>
          <w:lang w:val="en-IN"/>
          <w:rPrChange w:id="15" w:author="ASUS" w:date="2024-04-08T23:25:00Z">
            <w:rPr>
              <w:lang w:val="en-IN"/>
            </w:rPr>
          </w:rPrChange>
        </w:rPr>
        <w:t>Building a baseline model using raw features can provide a benchmark for performance. This helps in understanding the predictive power of the initial set of features and gives a reference point for improvement after feature engineering.</w:t>
      </w:r>
    </w:p>
    <w:p w14:paraId="287300FD" w14:textId="45434D70" w:rsidR="008E65B9" w:rsidRPr="008A0F49" w:rsidRDefault="008E65B9" w:rsidP="008A0F49">
      <w:pPr>
        <w:pStyle w:val="ListParagraph"/>
        <w:numPr>
          <w:ilvl w:val="0"/>
          <w:numId w:val="23"/>
        </w:numPr>
        <w:spacing w:line="360" w:lineRule="auto"/>
        <w:rPr>
          <w:sz w:val="24"/>
          <w:lang w:val="en-IN"/>
          <w:rPrChange w:id="16" w:author="ASUS" w:date="2024-04-08T23:21:00Z">
            <w:rPr>
              <w:lang w:val="en-IN"/>
            </w:rPr>
          </w:rPrChange>
        </w:rPr>
      </w:pPr>
      <w:r w:rsidRPr="00A27564">
        <w:rPr>
          <w:sz w:val="24"/>
          <w:lang w:val="en-IN"/>
          <w:rPrChange w:id="17" w:author="ASUS" w:date="2024-04-08T23:25:00Z">
            <w:rPr>
              <w:lang w:val="en-IN"/>
            </w:rPr>
          </w:rPrChange>
        </w:rPr>
        <w:t xml:space="preserve"> In complex datasets, it may not be immediately clear how to engineer features effectively. Base models are created</w:t>
      </w:r>
      <w:r w:rsidR="002635C4" w:rsidRPr="00A27564">
        <w:rPr>
          <w:sz w:val="24"/>
          <w:lang w:val="en-IN"/>
        </w:rPr>
        <w:t xml:space="preserve"> </w:t>
      </w:r>
      <w:r w:rsidRPr="00A27564">
        <w:rPr>
          <w:sz w:val="24"/>
          <w:lang w:val="en-IN"/>
          <w:rPrChange w:id="18" w:author="ASUS" w:date="2024-04-08T23:26:00Z">
            <w:rPr>
              <w:lang w:val="en-IN"/>
            </w:rPr>
          </w:rPrChange>
        </w:rPr>
        <w:t>using Logistic Regression, Decision Tree, Random Forest and KNN.</w:t>
      </w:r>
    </w:p>
    <w:p w14:paraId="5399AEC5" w14:textId="5D87F0EF" w:rsidR="00063154" w:rsidRDefault="00063154" w:rsidP="00063154">
      <w:pPr>
        <w:rPr>
          <w:spacing w:val="-2"/>
        </w:rPr>
      </w:pPr>
    </w:p>
    <w:p w14:paraId="38F4A912" w14:textId="4332EB39" w:rsidR="00063154" w:rsidRDefault="00BF2706">
      <w:pPr>
        <w:rPr>
          <w:spacing w:val="-2"/>
        </w:rPr>
      </w:pPr>
      <w:r>
        <w:rPr>
          <w:noProof/>
          <w:sz w:val="24"/>
          <w:lang w:val="en-IN" w:eastAsia="en-IN"/>
        </w:rPr>
        <w:drawing>
          <wp:anchor distT="0" distB="0" distL="114300" distR="114300" simplePos="0" relativeHeight="251720192" behindDoc="0" locked="0" layoutInCell="1" allowOverlap="1" wp14:anchorId="32B0F6C3" wp14:editId="23D21C30">
            <wp:simplePos x="0" y="0"/>
            <wp:positionH relativeFrom="margin">
              <wp:posOffset>-86995</wp:posOffset>
            </wp:positionH>
            <wp:positionV relativeFrom="paragraph">
              <wp:posOffset>525780</wp:posOffset>
            </wp:positionV>
            <wp:extent cx="6159500" cy="1174750"/>
            <wp:effectExtent l="0" t="0" r="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4-08 231734.png"/>
                    <pic:cNvPicPr/>
                  </pic:nvPicPr>
                  <pic:blipFill>
                    <a:blip r:embed="rId46">
                      <a:extLst>
                        <a:ext uri="{28A0092B-C50C-407E-A947-70E740481C1C}">
                          <a14:useLocalDpi xmlns:a14="http://schemas.microsoft.com/office/drawing/2010/main" val="0"/>
                        </a:ext>
                      </a:extLst>
                    </a:blip>
                    <a:stretch>
                      <a:fillRect/>
                    </a:stretch>
                  </pic:blipFill>
                  <pic:spPr>
                    <a:xfrm>
                      <a:off x="0" y="0"/>
                      <a:ext cx="6159500" cy="1174750"/>
                    </a:xfrm>
                    <a:prstGeom prst="rect">
                      <a:avLst/>
                    </a:prstGeom>
                  </pic:spPr>
                </pic:pic>
              </a:graphicData>
            </a:graphic>
          </wp:anchor>
        </w:drawing>
      </w:r>
      <w:r w:rsidR="00063154">
        <w:rPr>
          <w:spacing w:val="-2"/>
        </w:rPr>
        <w:br w:type="page"/>
      </w:r>
    </w:p>
    <w:p w14:paraId="1084194E" w14:textId="77777777" w:rsidR="004F5609" w:rsidRDefault="004F5609" w:rsidP="00063154">
      <w:pPr>
        <w:rPr>
          <w:spacing w:val="-2"/>
        </w:rPr>
      </w:pPr>
    </w:p>
    <w:p w14:paraId="5C8B5FDA" w14:textId="332BE9E7" w:rsidR="00513818" w:rsidRDefault="004F5609" w:rsidP="00513818">
      <w:pPr>
        <w:pStyle w:val="BodyText"/>
        <w:spacing w:line="312" w:lineRule="auto"/>
        <w:ind w:left="820"/>
        <w:rPr>
          <w:spacing w:val="-2"/>
          <w:u w:val="single"/>
        </w:rPr>
      </w:pPr>
      <w:r w:rsidRPr="004F5609">
        <w:rPr>
          <w:b/>
          <w:bCs/>
          <w:spacing w:val="-2"/>
          <w:sz w:val="28"/>
          <w:szCs w:val="28"/>
          <w:u w:val="single"/>
        </w:rPr>
        <w:t>Feature Engineering:</w:t>
      </w:r>
      <w:r w:rsidR="00513818" w:rsidRPr="00513818">
        <w:rPr>
          <w:spacing w:val="-2"/>
          <w:u w:val="single"/>
        </w:rPr>
        <w:t xml:space="preserve"> </w:t>
      </w:r>
    </w:p>
    <w:p w14:paraId="77232601" w14:textId="677AA1AC" w:rsidR="00513818" w:rsidRPr="00A27564" w:rsidRDefault="00513818" w:rsidP="00513818">
      <w:pPr>
        <w:pStyle w:val="BodyText"/>
        <w:spacing w:line="312" w:lineRule="auto"/>
        <w:ind w:left="820"/>
        <w:rPr>
          <w:color w:val="7F7F7F" w:themeColor="text1" w:themeTint="80"/>
          <w:spacing w:val="-2"/>
          <w:u w:val="single"/>
        </w:rPr>
      </w:pPr>
      <w:r w:rsidRPr="00A27564">
        <w:rPr>
          <w:b/>
          <w:bCs/>
          <w:noProof/>
          <w:color w:val="7F7F7F" w:themeColor="text1" w:themeTint="80"/>
          <w:spacing w:val="-2"/>
          <w:u w:val="single"/>
          <w:lang w:val="en-IN" w:eastAsia="en-IN"/>
        </w:rPr>
        <w:drawing>
          <wp:anchor distT="0" distB="0" distL="114300" distR="114300" simplePos="0" relativeHeight="251610624" behindDoc="0" locked="0" layoutInCell="1" allowOverlap="1" wp14:anchorId="2F0F9B42" wp14:editId="73D2191C">
            <wp:simplePos x="0" y="0"/>
            <wp:positionH relativeFrom="column">
              <wp:posOffset>422910</wp:posOffset>
            </wp:positionH>
            <wp:positionV relativeFrom="paragraph">
              <wp:posOffset>357081</wp:posOffset>
            </wp:positionV>
            <wp:extent cx="5939367" cy="1188720"/>
            <wp:effectExtent l="0" t="0" r="4445" b="0"/>
            <wp:wrapTopAndBottom/>
            <wp:docPr id="813424823"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4823" name="Picture 15" descr="A computer screen shot of a computer&#10;&#10;Description automatically generated"/>
                    <pic:cNvPicPr/>
                  </pic:nvPicPr>
                  <pic:blipFill rotWithShape="1">
                    <a:blip r:embed="rId47">
                      <a:extLst>
                        <a:ext uri="{28A0092B-C50C-407E-A947-70E740481C1C}">
                          <a14:useLocalDpi xmlns:a14="http://schemas.microsoft.com/office/drawing/2010/main" val="0"/>
                        </a:ext>
                      </a:extLst>
                    </a:blip>
                    <a:srcRect l="3574"/>
                    <a:stretch/>
                  </pic:blipFill>
                  <pic:spPr bwMode="auto">
                    <a:xfrm>
                      <a:off x="0" y="0"/>
                      <a:ext cx="5939367" cy="1188720"/>
                    </a:xfrm>
                    <a:prstGeom prst="rect">
                      <a:avLst/>
                    </a:prstGeom>
                    <a:ln>
                      <a:noFill/>
                    </a:ln>
                    <a:extLst>
                      <a:ext uri="{53640926-AAD7-44D8-BBD7-CCE9431645EC}">
                        <a14:shadowObscured xmlns:a14="http://schemas.microsoft.com/office/drawing/2010/main"/>
                      </a:ext>
                    </a:extLst>
                  </pic:spPr>
                </pic:pic>
              </a:graphicData>
            </a:graphic>
          </wp:anchor>
        </w:drawing>
      </w:r>
      <w:r w:rsidRPr="00A27564">
        <w:rPr>
          <w:b/>
          <w:bCs/>
          <w:color w:val="7F7F7F" w:themeColor="text1" w:themeTint="80"/>
          <w:spacing w:val="-2"/>
          <w:u w:val="single"/>
        </w:rPr>
        <w:t>Screenshot from the notebook:</w:t>
      </w:r>
    </w:p>
    <w:p w14:paraId="29BE56F1" w14:textId="7CE945A2" w:rsidR="00513818" w:rsidRPr="00513818" w:rsidRDefault="00513818" w:rsidP="00513818">
      <w:pPr>
        <w:pStyle w:val="BodyText"/>
        <w:spacing w:line="312" w:lineRule="auto"/>
        <w:rPr>
          <w:b/>
          <w:bCs/>
          <w:spacing w:val="-2"/>
          <w:sz w:val="28"/>
          <w:szCs w:val="28"/>
          <w:u w:val="single"/>
        </w:rPr>
      </w:pPr>
    </w:p>
    <w:p w14:paraId="27BF30CC" w14:textId="3B982C7C" w:rsidR="004F5609" w:rsidRPr="004F5609" w:rsidRDefault="004F5609" w:rsidP="009F21D2">
      <w:pPr>
        <w:pStyle w:val="BodyText"/>
        <w:numPr>
          <w:ilvl w:val="0"/>
          <w:numId w:val="17"/>
        </w:numPr>
        <w:spacing w:line="360" w:lineRule="auto"/>
        <w:rPr>
          <w:spacing w:val="-2"/>
        </w:rPr>
      </w:pPr>
      <w:r w:rsidRPr="004F5609">
        <w:rPr>
          <w:spacing w:val="-2"/>
        </w:rPr>
        <w:t>From the above description we can see that, the average usage of services such as average revenue per user (arpu), minutes of usage (onnet_mou, offnet_mou), and roaming (roam_ic_mou, roam_og_mou) is notably higher in the sixth month compared to the seventh and eighth months.</w:t>
      </w:r>
    </w:p>
    <w:p w14:paraId="6CBFC997" w14:textId="5248E4A7" w:rsidR="004F5609" w:rsidRPr="004F5609" w:rsidRDefault="004F5609" w:rsidP="009F21D2">
      <w:pPr>
        <w:pStyle w:val="BodyText"/>
        <w:numPr>
          <w:ilvl w:val="0"/>
          <w:numId w:val="17"/>
        </w:numPr>
        <w:spacing w:line="360" w:lineRule="auto"/>
        <w:rPr>
          <w:spacing w:val="-2"/>
        </w:rPr>
      </w:pPr>
      <w:r w:rsidRPr="004F5609">
        <w:rPr>
          <w:spacing w:val="-2"/>
        </w:rPr>
        <w:t>There seems to be a decrease in these usage metrics over time, indicating a potential decline in customer engagement before churning.</w:t>
      </w:r>
    </w:p>
    <w:p w14:paraId="14A58AA3" w14:textId="1F7DC7B8" w:rsidR="004F5609" w:rsidRPr="004F5609" w:rsidRDefault="004F5609" w:rsidP="009F21D2">
      <w:pPr>
        <w:pStyle w:val="BodyText"/>
        <w:numPr>
          <w:ilvl w:val="0"/>
          <w:numId w:val="17"/>
        </w:numPr>
        <w:spacing w:line="360" w:lineRule="auto"/>
        <w:rPr>
          <w:spacing w:val="-2"/>
        </w:rPr>
      </w:pPr>
      <w:r w:rsidRPr="004F5609">
        <w:rPr>
          <w:spacing w:val="-2"/>
        </w:rPr>
        <w:t>Total recharge amount (total_rech_amt) and the number of recharges (total_rech_num) show a decrease over time, suggesting a decline in customer spending before churning.</w:t>
      </w:r>
    </w:p>
    <w:p w14:paraId="2DC44E88" w14:textId="03DE908A" w:rsidR="004F5609" w:rsidRPr="004F5609" w:rsidRDefault="004F5609" w:rsidP="009F21D2">
      <w:pPr>
        <w:pStyle w:val="BodyText"/>
        <w:numPr>
          <w:ilvl w:val="0"/>
          <w:numId w:val="17"/>
        </w:numPr>
        <w:spacing w:line="360" w:lineRule="auto"/>
        <w:rPr>
          <w:spacing w:val="-2"/>
        </w:rPr>
      </w:pPr>
      <w:r w:rsidRPr="004F5609">
        <w:rPr>
          <w:spacing w:val="-2"/>
        </w:rPr>
        <w:t>The maximum recharge amount and the number of recharges vary widely, indicating different segments of customers with varying recharge behaviors.</w:t>
      </w:r>
    </w:p>
    <w:p w14:paraId="5F057D8A" w14:textId="356317B7" w:rsidR="004F5609" w:rsidRPr="004F5609" w:rsidRDefault="004F5609" w:rsidP="009F21D2">
      <w:pPr>
        <w:pStyle w:val="BodyText"/>
        <w:numPr>
          <w:ilvl w:val="0"/>
          <w:numId w:val="17"/>
        </w:numPr>
        <w:spacing w:line="360" w:lineRule="auto"/>
        <w:rPr>
          <w:spacing w:val="-2"/>
        </w:rPr>
      </w:pPr>
      <w:r w:rsidRPr="004F5609">
        <w:rPr>
          <w:spacing w:val="-2"/>
        </w:rPr>
        <w:t>There's a noticeable decline in that customers who churn tend to exhibit declining usage patterns, reduced recharge amounts, and decreased engagement with additional services over time, indicating potential dissatisfaction or loss of interest in the services provided by the telecom company.</w:t>
      </w:r>
    </w:p>
    <w:p w14:paraId="101F2D09" w14:textId="46351E75" w:rsidR="009F21D2" w:rsidRDefault="004F5609" w:rsidP="009F21D2">
      <w:pPr>
        <w:pStyle w:val="BodyText"/>
        <w:numPr>
          <w:ilvl w:val="0"/>
          <w:numId w:val="17"/>
        </w:numPr>
        <w:spacing w:line="360" w:lineRule="auto"/>
        <w:rPr>
          <w:spacing w:val="-2"/>
        </w:rPr>
      </w:pPr>
      <w:r w:rsidRPr="004F5609">
        <w:rPr>
          <w:spacing w:val="-2"/>
        </w:rPr>
        <w:t>As a result, Absolute differences between consecutive values are computed for the selected columns, and the absolute differences are summed up for each row. This creates a new feature that represents the overall change across the specified columns</w:t>
      </w:r>
      <w:r w:rsidR="009F21D2">
        <w:rPr>
          <w:spacing w:val="-2"/>
        </w:rPr>
        <w:t>.</w:t>
      </w:r>
    </w:p>
    <w:p w14:paraId="381A0B40" w14:textId="7BD67CB3" w:rsidR="009F21D2" w:rsidRDefault="009F21D2" w:rsidP="009F21D2">
      <w:pPr>
        <w:pStyle w:val="BodyText"/>
        <w:spacing w:line="360" w:lineRule="auto"/>
        <w:ind w:left="820"/>
        <w:rPr>
          <w:spacing w:val="-2"/>
        </w:rPr>
      </w:pPr>
    </w:p>
    <w:p w14:paraId="5468C1FB" w14:textId="77777777" w:rsidR="00775EC7" w:rsidRDefault="00775EC7" w:rsidP="00534BED">
      <w:pPr>
        <w:pStyle w:val="Subtitle"/>
        <w:rPr>
          <w:rStyle w:val="IntenseEmphasis"/>
          <w:rFonts w:ascii="Times New Roman" w:hAnsi="Times New Roman" w:cs="Times New Roman"/>
          <w:b/>
          <w:bCs/>
          <w:i w:val="0"/>
          <w:iCs w:val="0"/>
          <w:color w:val="000000" w:themeColor="text1"/>
          <w:sz w:val="24"/>
          <w:szCs w:val="24"/>
          <w:u w:val="single"/>
        </w:rPr>
      </w:pPr>
    </w:p>
    <w:p w14:paraId="155C40C5" w14:textId="77777777" w:rsidR="00775EC7" w:rsidRDefault="00775EC7" w:rsidP="00534BED">
      <w:pPr>
        <w:pStyle w:val="Subtitle"/>
        <w:rPr>
          <w:rStyle w:val="IntenseEmphasis"/>
          <w:rFonts w:ascii="Times New Roman" w:hAnsi="Times New Roman" w:cs="Times New Roman"/>
          <w:b/>
          <w:bCs/>
          <w:i w:val="0"/>
          <w:iCs w:val="0"/>
          <w:color w:val="000000" w:themeColor="text1"/>
          <w:sz w:val="24"/>
          <w:szCs w:val="24"/>
          <w:u w:val="single"/>
        </w:rPr>
      </w:pPr>
    </w:p>
    <w:p w14:paraId="7F3BE1E3" w14:textId="77777777" w:rsidR="00775EC7" w:rsidRDefault="00775EC7" w:rsidP="00534BED">
      <w:pPr>
        <w:pStyle w:val="Subtitle"/>
        <w:rPr>
          <w:rStyle w:val="IntenseEmphasis"/>
          <w:rFonts w:ascii="Times New Roman" w:hAnsi="Times New Roman" w:cs="Times New Roman"/>
          <w:b/>
          <w:bCs/>
          <w:i w:val="0"/>
          <w:iCs w:val="0"/>
          <w:color w:val="000000" w:themeColor="text1"/>
          <w:sz w:val="24"/>
          <w:szCs w:val="24"/>
          <w:u w:val="single"/>
        </w:rPr>
      </w:pPr>
    </w:p>
    <w:p w14:paraId="676D781D" w14:textId="3755B41B" w:rsidR="00775EC7" w:rsidRPr="00A27564" w:rsidRDefault="009F21D2" w:rsidP="00775EC7">
      <w:pPr>
        <w:pStyle w:val="Subtitle"/>
        <w:ind w:left="720"/>
        <w:rPr>
          <w:rFonts w:ascii="Times New Roman" w:eastAsia="Times New Roman" w:hAnsi="Times New Roman" w:cs="Times New Roman"/>
          <w:color w:val="auto"/>
          <w:spacing w:val="0"/>
          <w:sz w:val="24"/>
          <w:szCs w:val="24"/>
        </w:rPr>
      </w:pPr>
      <w:r w:rsidRPr="00A27564">
        <w:rPr>
          <w:rStyle w:val="IntenseEmphasis"/>
          <w:rFonts w:ascii="Times New Roman" w:hAnsi="Times New Roman" w:cs="Times New Roman"/>
          <w:b/>
          <w:bCs/>
          <w:i w:val="0"/>
          <w:iCs w:val="0"/>
          <w:color w:val="000000" w:themeColor="text1"/>
          <w:sz w:val="28"/>
          <w:szCs w:val="28"/>
          <w:u w:val="single"/>
        </w:rPr>
        <w:lastRenderedPageBreak/>
        <w:t>Null Value imputation:</w:t>
      </w:r>
      <w:r w:rsidR="00775EC7" w:rsidRPr="00A27564">
        <w:rPr>
          <w:rFonts w:eastAsia="Times New Roman"/>
          <w:noProof/>
          <w:color w:val="auto"/>
          <w:spacing w:val="0"/>
          <w:sz w:val="24"/>
          <w:szCs w:val="24"/>
          <w:lang w:val="en-IN" w:eastAsia="en-IN"/>
        </w:rPr>
        <w:drawing>
          <wp:anchor distT="0" distB="0" distL="114300" distR="114300" simplePos="0" relativeHeight="251697664" behindDoc="0" locked="0" layoutInCell="1" allowOverlap="1" wp14:anchorId="537E169B" wp14:editId="142E9E2E">
            <wp:simplePos x="0" y="0"/>
            <wp:positionH relativeFrom="column">
              <wp:posOffset>852343</wp:posOffset>
            </wp:positionH>
            <wp:positionV relativeFrom="paragraph">
              <wp:posOffset>466437</wp:posOffset>
            </wp:positionV>
            <wp:extent cx="5591810" cy="4391660"/>
            <wp:effectExtent l="0" t="0" r="8890" b="8890"/>
            <wp:wrapTopAndBottom/>
            <wp:docPr id="622042982" name="Picture 1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2982" name="Picture 19" descr="A screenshot of a computer"/>
                    <pic:cNvPicPr/>
                  </pic:nvPicPr>
                  <pic:blipFill>
                    <a:blip r:embed="rId48">
                      <a:extLst>
                        <a:ext uri="{28A0092B-C50C-407E-A947-70E740481C1C}">
                          <a14:useLocalDpi xmlns:a14="http://schemas.microsoft.com/office/drawing/2010/main" val="0"/>
                        </a:ext>
                      </a:extLst>
                    </a:blip>
                    <a:stretch>
                      <a:fillRect/>
                    </a:stretch>
                  </pic:blipFill>
                  <pic:spPr>
                    <a:xfrm>
                      <a:off x="0" y="0"/>
                      <a:ext cx="5591810" cy="4391660"/>
                    </a:xfrm>
                    <a:prstGeom prst="rect">
                      <a:avLst/>
                    </a:prstGeom>
                  </pic:spPr>
                </pic:pic>
              </a:graphicData>
            </a:graphic>
          </wp:anchor>
        </w:drawing>
      </w:r>
    </w:p>
    <w:p w14:paraId="36494EA2" w14:textId="5B019993" w:rsidR="009F21D2" w:rsidRPr="009C5B65" w:rsidRDefault="009F21D2" w:rsidP="008A0F49">
      <w:pPr>
        <w:pStyle w:val="BodyText"/>
        <w:numPr>
          <w:ilvl w:val="0"/>
          <w:numId w:val="18"/>
        </w:numPr>
        <w:spacing w:before="227" w:line="360" w:lineRule="auto"/>
        <w:ind w:right="302"/>
      </w:pPr>
      <w:r w:rsidRPr="009C5B65">
        <w:t>Imputing the median helps to preserve the distribution of the data, especially if the distribution is skewed. Since the median is less affected by extreme values, it provides a better representation of the central value in skewed distributions</w:t>
      </w:r>
      <w:r w:rsidR="009C5B65">
        <w:t>.</w:t>
      </w:r>
    </w:p>
    <w:p w14:paraId="7E98C9F0" w14:textId="714A6063" w:rsidR="009F21D2" w:rsidRPr="009C5B65" w:rsidRDefault="009F21D2" w:rsidP="008A0F49">
      <w:pPr>
        <w:pStyle w:val="BodyText"/>
        <w:numPr>
          <w:ilvl w:val="0"/>
          <w:numId w:val="18"/>
        </w:numPr>
        <w:spacing w:before="227" w:line="360" w:lineRule="auto"/>
        <w:ind w:right="302"/>
      </w:pPr>
      <w:r w:rsidRPr="009C5B65">
        <w:t>Imputing with the median is less affected by missing values compared to imputing with the mean. If there are missing values in the dataset, using the median ensures that the imputed values do not significantly influence the overall mean.</w:t>
      </w:r>
    </w:p>
    <w:p w14:paraId="2BE6C121" w14:textId="77777777" w:rsidR="009C5B65" w:rsidRDefault="009C5B65" w:rsidP="009C5B65">
      <w:pPr>
        <w:pStyle w:val="BodyText"/>
      </w:pPr>
    </w:p>
    <w:p w14:paraId="7BB5A955" w14:textId="77777777" w:rsidR="009C5B65" w:rsidRDefault="009C5B65" w:rsidP="009C5B65">
      <w:pPr>
        <w:pStyle w:val="BodyText"/>
      </w:pPr>
    </w:p>
    <w:p w14:paraId="1C1AAE96" w14:textId="77777777" w:rsidR="009C5B65" w:rsidRDefault="009C5B65" w:rsidP="009C5B65">
      <w:pPr>
        <w:pStyle w:val="BodyText"/>
      </w:pPr>
    </w:p>
    <w:p w14:paraId="4945F945" w14:textId="77777777" w:rsidR="009C5B65" w:rsidRDefault="009C5B65" w:rsidP="009C5B65">
      <w:pPr>
        <w:pStyle w:val="BodyText"/>
      </w:pPr>
    </w:p>
    <w:p w14:paraId="5E3367EA" w14:textId="77777777" w:rsidR="009C5B65" w:rsidRDefault="009C5B65" w:rsidP="009C5B65">
      <w:pPr>
        <w:pStyle w:val="BodyText"/>
      </w:pPr>
    </w:p>
    <w:p w14:paraId="07C40AA9" w14:textId="77777777" w:rsidR="00775EC7" w:rsidRDefault="00775EC7" w:rsidP="009C5B65">
      <w:pPr>
        <w:pStyle w:val="BodyText"/>
      </w:pPr>
    </w:p>
    <w:p w14:paraId="66D448D2" w14:textId="77777777" w:rsidR="00775EC7" w:rsidRDefault="00775EC7" w:rsidP="009C5B65">
      <w:pPr>
        <w:pStyle w:val="BodyText"/>
      </w:pPr>
    </w:p>
    <w:p w14:paraId="5705A259" w14:textId="77777777" w:rsidR="00775EC7" w:rsidRPr="002635C4" w:rsidRDefault="00775EC7" w:rsidP="009C5B65">
      <w:pPr>
        <w:pStyle w:val="BodyText"/>
        <w:rPr>
          <w:sz w:val="28"/>
          <w:szCs w:val="28"/>
          <w:rPrChange w:id="19" w:author="ASUS" w:date="2024-04-08T23:32:00Z">
            <w:rPr/>
          </w:rPrChange>
        </w:rPr>
      </w:pPr>
    </w:p>
    <w:p w14:paraId="6548E57D" w14:textId="3D46FA69" w:rsidR="002635C4" w:rsidRPr="00566534" w:rsidRDefault="002635C4" w:rsidP="008A0F49">
      <w:pPr>
        <w:pStyle w:val="BodyText"/>
        <w:spacing w:line="360" w:lineRule="auto"/>
        <w:rPr>
          <w:b/>
          <w:color w:val="202124"/>
          <w:sz w:val="32"/>
          <w:szCs w:val="32"/>
          <w:u w:val="single"/>
          <w:shd w:val="clear" w:color="auto" w:fill="FFFFFF"/>
        </w:rPr>
      </w:pPr>
      <w:r w:rsidRPr="00566534">
        <w:rPr>
          <w:b/>
          <w:color w:val="202124"/>
          <w:sz w:val="32"/>
          <w:szCs w:val="32"/>
          <w:u w:val="single"/>
          <w:shd w:val="clear" w:color="auto" w:fill="FFFFFF"/>
          <w:rPrChange w:id="20" w:author="ASUS" w:date="2024-04-08T23:32:00Z">
            <w:rPr>
              <w:rFonts w:ascii="Arial" w:hAnsi="Arial" w:cs="Arial"/>
              <w:color w:val="202124"/>
              <w:sz w:val="20"/>
              <w:szCs w:val="20"/>
              <w:shd w:val="clear" w:color="auto" w:fill="FFFFFF"/>
            </w:rPr>
          </w:rPrChange>
        </w:rPr>
        <w:t>Statistical test for Variable Significance:</w:t>
      </w:r>
    </w:p>
    <w:p w14:paraId="670157DF" w14:textId="77777777" w:rsidR="00BF2706" w:rsidRPr="00A27564" w:rsidRDefault="00BF2706" w:rsidP="008A0F49">
      <w:pPr>
        <w:pStyle w:val="BodyText"/>
        <w:spacing w:line="360" w:lineRule="auto"/>
        <w:rPr>
          <w:b/>
          <w:color w:val="202124"/>
          <w:sz w:val="28"/>
          <w:szCs w:val="28"/>
          <w:u w:val="single"/>
          <w:shd w:val="clear" w:color="auto" w:fill="FFFFFF"/>
          <w:rPrChange w:id="21" w:author="ASUS" w:date="2024-04-08T23:32:00Z">
            <w:rPr>
              <w:rFonts w:ascii="Arial" w:hAnsi="Arial" w:cs="Arial"/>
              <w:b/>
              <w:color w:val="202124"/>
              <w:shd w:val="clear" w:color="auto" w:fill="FFFFFF"/>
            </w:rPr>
          </w:rPrChange>
        </w:rPr>
      </w:pPr>
    </w:p>
    <w:p w14:paraId="53A72C2E" w14:textId="77777777" w:rsidR="002635C4" w:rsidRPr="00A27564" w:rsidRDefault="002635C4">
      <w:pPr>
        <w:pStyle w:val="ListParagraph"/>
        <w:widowControl/>
        <w:numPr>
          <w:ilvl w:val="0"/>
          <w:numId w:val="24"/>
        </w:numPr>
        <w:shd w:val="clear" w:color="auto" w:fill="FFFFFF"/>
        <w:autoSpaceDE/>
        <w:autoSpaceDN/>
        <w:spacing w:line="360" w:lineRule="auto"/>
        <w:rPr>
          <w:sz w:val="24"/>
          <w:szCs w:val="24"/>
          <w:lang w:val="en-IN" w:eastAsia="en-IN"/>
          <w:rPrChange w:id="22" w:author="ASUS" w:date="2024-04-08T23:32:00Z">
            <w:rPr>
              <w:lang w:val="en-IN" w:eastAsia="en-IN"/>
            </w:rPr>
          </w:rPrChange>
        </w:rPr>
        <w:pPrChange w:id="23" w:author="ASUS" w:date="2024-04-08T23:32:00Z">
          <w:pPr>
            <w:widowControl/>
            <w:shd w:val="clear" w:color="auto" w:fill="FFFFFF"/>
            <w:autoSpaceDE/>
            <w:autoSpaceDN/>
          </w:pPr>
        </w:pPrChange>
      </w:pPr>
      <w:r w:rsidRPr="00A27564">
        <w:rPr>
          <w:sz w:val="24"/>
          <w:szCs w:val="24"/>
          <w:lang w:val="en-IN" w:eastAsia="en-IN"/>
          <w:rPrChange w:id="24" w:author="ASUS" w:date="2024-04-08T23:32:00Z">
            <w:rPr>
              <w:lang w:val="en-IN" w:eastAsia="en-IN"/>
            </w:rPr>
          </w:rPrChange>
        </w:rPr>
        <w:t>ANOVA is useful for detecting differences in means across multiple groups and can provide insights into the relationship between categorical variables and the target variable (churn) in the Telecom Churn Case Study.</w:t>
      </w:r>
    </w:p>
    <w:p w14:paraId="4F56B947" w14:textId="77777777" w:rsidR="002635C4" w:rsidRPr="00A27564" w:rsidRDefault="002635C4">
      <w:pPr>
        <w:pStyle w:val="ListParagraph"/>
        <w:widowControl/>
        <w:numPr>
          <w:ilvl w:val="0"/>
          <w:numId w:val="24"/>
        </w:numPr>
        <w:shd w:val="clear" w:color="auto" w:fill="FFFFFF"/>
        <w:autoSpaceDE/>
        <w:autoSpaceDN/>
        <w:spacing w:line="360" w:lineRule="auto"/>
        <w:rPr>
          <w:sz w:val="24"/>
          <w:szCs w:val="24"/>
          <w:lang w:val="en-IN" w:eastAsia="en-IN"/>
          <w:rPrChange w:id="25" w:author="ASUS" w:date="2024-04-08T23:32:00Z">
            <w:rPr>
              <w:lang w:val="en-IN" w:eastAsia="en-IN"/>
            </w:rPr>
          </w:rPrChange>
        </w:rPr>
        <w:pPrChange w:id="26" w:author="ASUS" w:date="2024-04-08T23:32:00Z">
          <w:pPr>
            <w:widowControl/>
            <w:shd w:val="clear" w:color="auto" w:fill="FFFFFF"/>
            <w:autoSpaceDE/>
            <w:autoSpaceDN/>
          </w:pPr>
        </w:pPrChange>
      </w:pPr>
      <w:r w:rsidRPr="00A27564">
        <w:rPr>
          <w:sz w:val="24"/>
          <w:szCs w:val="24"/>
          <w:lang w:val="en-IN" w:eastAsia="en-IN"/>
          <w:rPrChange w:id="27" w:author="ASUS" w:date="2024-04-08T23:32:00Z">
            <w:rPr>
              <w:lang w:val="en-IN" w:eastAsia="en-IN"/>
            </w:rPr>
          </w:rPrChange>
        </w:rPr>
        <w:t>It ANOVA can be used to examine whether there are differences in churn rates based on the type of services subscribed to by customers (e.g., internet service type, additional service subscriptions).</w:t>
      </w:r>
    </w:p>
    <w:p w14:paraId="4D0EA718" w14:textId="1500ABDD" w:rsidR="002635C4" w:rsidRPr="00A27564" w:rsidRDefault="002635C4">
      <w:pPr>
        <w:pStyle w:val="ListParagraph"/>
        <w:widowControl/>
        <w:numPr>
          <w:ilvl w:val="0"/>
          <w:numId w:val="24"/>
        </w:numPr>
        <w:shd w:val="clear" w:color="auto" w:fill="FFFFFF"/>
        <w:autoSpaceDE/>
        <w:autoSpaceDN/>
        <w:spacing w:line="360" w:lineRule="auto"/>
        <w:rPr>
          <w:sz w:val="24"/>
          <w:szCs w:val="24"/>
          <w:lang w:val="en-IN" w:eastAsia="en-IN"/>
        </w:rPr>
        <w:pPrChange w:id="28" w:author="ASUS" w:date="2024-04-08T23:32:00Z">
          <w:pPr>
            <w:widowControl/>
            <w:shd w:val="clear" w:color="auto" w:fill="FFFFFF"/>
            <w:autoSpaceDE/>
            <w:autoSpaceDN/>
          </w:pPr>
        </w:pPrChange>
      </w:pPr>
      <w:r w:rsidRPr="00A27564">
        <w:rPr>
          <w:sz w:val="24"/>
          <w:szCs w:val="24"/>
          <w:lang w:val="en-IN" w:eastAsia="en-IN"/>
          <w:rPrChange w:id="29" w:author="ASUS" w:date="2024-04-08T23:32:00Z">
            <w:rPr>
              <w:lang w:val="en-IN" w:eastAsia="en-IN"/>
            </w:rPr>
          </w:rPrChange>
        </w:rPr>
        <w:t>This analysis can provide insights into which services are more strongly associated with churn.</w:t>
      </w:r>
    </w:p>
    <w:p w14:paraId="6F54400B" w14:textId="5BDF5117" w:rsidR="000A36EB" w:rsidRPr="00A27564" w:rsidRDefault="000A36EB" w:rsidP="008A0F49">
      <w:pPr>
        <w:pStyle w:val="ListParagraph"/>
        <w:widowControl/>
        <w:numPr>
          <w:ilvl w:val="0"/>
          <w:numId w:val="24"/>
        </w:numPr>
        <w:shd w:val="clear" w:color="auto" w:fill="FFFFFF"/>
        <w:autoSpaceDE/>
        <w:autoSpaceDN/>
        <w:spacing w:line="360" w:lineRule="auto"/>
        <w:rPr>
          <w:sz w:val="24"/>
          <w:szCs w:val="24"/>
          <w:lang w:val="en-IN" w:eastAsia="en-IN"/>
        </w:rPr>
      </w:pPr>
      <w:r w:rsidRPr="00A27564">
        <w:rPr>
          <w:sz w:val="24"/>
          <w:szCs w:val="24"/>
          <w:lang w:val="en-IN" w:eastAsia="en-IN"/>
        </w:rPr>
        <w:t>We can use ANOVA to test the relationship of independent column with the Target column which is a cat</w:t>
      </w:r>
      <w:r w:rsidR="00A27564" w:rsidRPr="00A27564">
        <w:rPr>
          <w:sz w:val="24"/>
          <w:szCs w:val="24"/>
          <w:lang w:val="en-IN" w:eastAsia="en-IN"/>
        </w:rPr>
        <w:t>e</w:t>
      </w:r>
      <w:r w:rsidRPr="00A27564">
        <w:rPr>
          <w:sz w:val="24"/>
          <w:szCs w:val="24"/>
          <w:lang w:val="en-IN" w:eastAsia="en-IN"/>
        </w:rPr>
        <w:t>gorical variable.</w:t>
      </w:r>
    </w:p>
    <w:p w14:paraId="481BED6B" w14:textId="76C3364B" w:rsidR="000A36EB" w:rsidRPr="00A27564" w:rsidRDefault="000A36EB" w:rsidP="008A0F49">
      <w:pPr>
        <w:pStyle w:val="ListParagraph"/>
        <w:widowControl/>
        <w:numPr>
          <w:ilvl w:val="0"/>
          <w:numId w:val="24"/>
        </w:numPr>
        <w:shd w:val="clear" w:color="auto" w:fill="FFFFFF"/>
        <w:autoSpaceDE/>
        <w:autoSpaceDN/>
        <w:spacing w:line="360" w:lineRule="auto"/>
        <w:rPr>
          <w:sz w:val="24"/>
          <w:szCs w:val="24"/>
          <w:lang w:val="en-IN" w:eastAsia="en-IN"/>
        </w:rPr>
      </w:pPr>
      <w:r w:rsidRPr="00A27564">
        <w:rPr>
          <w:sz w:val="24"/>
          <w:szCs w:val="24"/>
          <w:lang w:val="en-IN" w:eastAsia="en-IN"/>
        </w:rPr>
        <w:t>H</w:t>
      </w:r>
      <w:r w:rsidR="00A27564" w:rsidRPr="00A27564">
        <w:rPr>
          <w:sz w:val="24"/>
          <w:szCs w:val="24"/>
          <w:lang w:val="en-IN" w:eastAsia="en-IN"/>
        </w:rPr>
        <w:t>0:</w:t>
      </w:r>
      <w:r w:rsidRPr="00A27564">
        <w:rPr>
          <w:sz w:val="24"/>
          <w:szCs w:val="24"/>
          <w:lang w:val="en-IN" w:eastAsia="en-IN"/>
        </w:rPr>
        <w:t xml:space="preserve"> There is no relationship between the variables.</w:t>
      </w:r>
    </w:p>
    <w:p w14:paraId="770C944F" w14:textId="62581AF0" w:rsidR="000A36EB" w:rsidRPr="00A27564" w:rsidRDefault="000A36EB" w:rsidP="008A0F49">
      <w:pPr>
        <w:pStyle w:val="ListParagraph"/>
        <w:widowControl/>
        <w:numPr>
          <w:ilvl w:val="0"/>
          <w:numId w:val="24"/>
        </w:numPr>
        <w:shd w:val="clear" w:color="auto" w:fill="FFFFFF"/>
        <w:autoSpaceDE/>
        <w:autoSpaceDN/>
        <w:spacing w:line="360" w:lineRule="auto"/>
        <w:rPr>
          <w:sz w:val="24"/>
          <w:szCs w:val="24"/>
          <w:lang w:val="en-IN" w:eastAsia="en-IN"/>
          <w:rPrChange w:id="30" w:author="ASUS" w:date="2024-04-08T23:44:00Z">
            <w:rPr>
              <w:lang w:val="en-IN" w:eastAsia="en-IN"/>
            </w:rPr>
          </w:rPrChange>
        </w:rPr>
      </w:pPr>
      <w:r w:rsidRPr="00A27564">
        <w:rPr>
          <w:sz w:val="24"/>
          <w:szCs w:val="24"/>
          <w:lang w:val="en-IN" w:eastAsia="en-IN"/>
        </w:rPr>
        <w:t>H</w:t>
      </w:r>
      <w:r w:rsidR="00A27564" w:rsidRPr="00A27564">
        <w:rPr>
          <w:sz w:val="24"/>
          <w:szCs w:val="24"/>
          <w:lang w:val="en-IN" w:eastAsia="en-IN"/>
        </w:rPr>
        <w:t>1:</w:t>
      </w:r>
      <w:r w:rsidRPr="00A27564">
        <w:rPr>
          <w:sz w:val="24"/>
          <w:szCs w:val="24"/>
          <w:lang w:val="en-IN" w:eastAsia="en-IN"/>
        </w:rPr>
        <w:t xml:space="preserve"> There is</w:t>
      </w:r>
      <w:r w:rsidR="00A27564" w:rsidRPr="00A27564">
        <w:rPr>
          <w:sz w:val="24"/>
          <w:szCs w:val="24"/>
          <w:lang w:val="en-IN" w:eastAsia="en-IN"/>
        </w:rPr>
        <w:t xml:space="preserve"> </w:t>
      </w:r>
      <w:r w:rsidRPr="00A27564">
        <w:rPr>
          <w:sz w:val="24"/>
          <w:szCs w:val="24"/>
          <w:lang w:val="en-IN" w:eastAsia="en-IN"/>
        </w:rPr>
        <w:t>relationship</w:t>
      </w:r>
      <w:r w:rsidR="00A27564" w:rsidRPr="00A27564">
        <w:rPr>
          <w:sz w:val="24"/>
          <w:szCs w:val="24"/>
          <w:lang w:val="en-IN" w:eastAsia="en-IN"/>
        </w:rPr>
        <w:t xml:space="preserve"> </w:t>
      </w:r>
      <w:r w:rsidRPr="00A27564">
        <w:rPr>
          <w:sz w:val="24"/>
          <w:szCs w:val="24"/>
          <w:lang w:val="en-IN" w:eastAsia="en-IN"/>
        </w:rPr>
        <w:t>between</w:t>
      </w:r>
      <w:r w:rsidR="00A27564" w:rsidRPr="00A27564">
        <w:rPr>
          <w:sz w:val="24"/>
          <w:szCs w:val="24"/>
          <w:lang w:val="en-IN" w:eastAsia="en-IN"/>
        </w:rPr>
        <w:t xml:space="preserve"> </w:t>
      </w:r>
      <w:r w:rsidRPr="00A27564">
        <w:rPr>
          <w:sz w:val="24"/>
          <w:szCs w:val="24"/>
          <w:lang w:val="en-IN" w:eastAsia="en-IN"/>
          <w:rPrChange w:id="31" w:author="ASUS" w:date="2024-04-08T23:44:00Z">
            <w:rPr>
              <w:lang w:val="en-IN" w:eastAsia="en-IN"/>
            </w:rPr>
          </w:rPrChange>
        </w:rPr>
        <w:t>the variables.</w:t>
      </w:r>
      <w:r w:rsidRPr="00A27564">
        <w:rPr>
          <w:b/>
          <w:noProof/>
          <w:lang w:val="en-IN" w:eastAsia="en-IN"/>
        </w:rPr>
        <w:t xml:space="preserve"> </w:t>
      </w:r>
    </w:p>
    <w:p w14:paraId="3D4D6421" w14:textId="10D18A35" w:rsidR="000A36EB" w:rsidRPr="000A36EB" w:rsidRDefault="000A36EB">
      <w:pPr>
        <w:pStyle w:val="ListParagraph"/>
        <w:widowControl/>
        <w:shd w:val="clear" w:color="auto" w:fill="FFFFFF"/>
        <w:autoSpaceDE/>
        <w:autoSpaceDN/>
        <w:ind w:left="720" w:firstLine="0"/>
        <w:rPr>
          <w:rFonts w:ascii="Arial" w:hAnsi="Arial" w:cs="Arial"/>
          <w:sz w:val="24"/>
          <w:szCs w:val="24"/>
          <w:lang w:val="en-IN" w:eastAsia="en-IN"/>
        </w:rPr>
        <w:pPrChange w:id="32" w:author="ASUS" w:date="2024-04-08T23:44:00Z">
          <w:pPr>
            <w:pStyle w:val="ListParagraph"/>
            <w:widowControl/>
            <w:numPr>
              <w:numId w:val="24"/>
            </w:numPr>
            <w:shd w:val="clear" w:color="auto" w:fill="FFFFFF"/>
            <w:autoSpaceDE/>
            <w:autoSpaceDN/>
            <w:ind w:left="720"/>
          </w:pPr>
        </w:pPrChange>
      </w:pPr>
      <w:r>
        <w:rPr>
          <w:b/>
          <w:noProof/>
          <w:lang w:val="en-IN" w:eastAsia="en-IN"/>
        </w:rPr>
        <w:lastRenderedPageBreak/>
        <w:drawing>
          <wp:anchor distT="0" distB="0" distL="114300" distR="114300" simplePos="0" relativeHeight="251721216" behindDoc="0" locked="0" layoutInCell="1" allowOverlap="1" wp14:anchorId="353FE430" wp14:editId="36E1B9AF">
            <wp:simplePos x="0" y="0"/>
            <wp:positionH relativeFrom="margin">
              <wp:posOffset>459740</wp:posOffset>
            </wp:positionH>
            <wp:positionV relativeFrom="paragraph">
              <wp:posOffset>142875</wp:posOffset>
            </wp:positionV>
            <wp:extent cx="2186940" cy="5273040"/>
            <wp:effectExtent l="0" t="0" r="3810" b="3810"/>
            <wp:wrapThrough wrapText="bothSides">
              <wp:wrapPolygon edited="0">
                <wp:start x="0" y="0"/>
                <wp:lineTo x="0" y="21538"/>
                <wp:lineTo x="21449" y="21538"/>
                <wp:lineTo x="21449"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4-08 234217.png"/>
                    <pic:cNvPicPr/>
                  </pic:nvPicPr>
                  <pic:blipFill>
                    <a:blip r:embed="rId49">
                      <a:extLst>
                        <a:ext uri="{28A0092B-C50C-407E-A947-70E740481C1C}">
                          <a14:useLocalDpi xmlns:a14="http://schemas.microsoft.com/office/drawing/2010/main" val="0"/>
                        </a:ext>
                      </a:extLst>
                    </a:blip>
                    <a:stretch>
                      <a:fillRect/>
                    </a:stretch>
                  </pic:blipFill>
                  <pic:spPr>
                    <a:xfrm>
                      <a:off x="0" y="0"/>
                      <a:ext cx="2186940" cy="5273040"/>
                    </a:xfrm>
                    <a:prstGeom prst="rect">
                      <a:avLst/>
                    </a:prstGeom>
                  </pic:spPr>
                </pic:pic>
              </a:graphicData>
            </a:graphic>
            <wp14:sizeRelH relativeFrom="margin">
              <wp14:pctWidth>0</wp14:pctWidth>
            </wp14:sizeRelH>
            <wp14:sizeRelV relativeFrom="margin">
              <wp14:pctHeight>0</wp14:pctHeight>
            </wp14:sizeRelV>
          </wp:anchor>
        </w:drawing>
      </w:r>
    </w:p>
    <w:p w14:paraId="60CC96F2" w14:textId="3E74C445" w:rsidR="002635C4" w:rsidRPr="002635C4" w:rsidRDefault="000A36EB">
      <w:pPr>
        <w:pStyle w:val="ListParagraph"/>
        <w:widowControl/>
        <w:shd w:val="clear" w:color="auto" w:fill="FFFFFF"/>
        <w:autoSpaceDE/>
        <w:autoSpaceDN/>
        <w:ind w:left="720" w:firstLine="0"/>
        <w:rPr>
          <w:b/>
          <w:rPrChange w:id="33" w:author="ASUS" w:date="2024-04-08T23:32:00Z">
            <w:rPr/>
          </w:rPrChange>
        </w:rPr>
        <w:pPrChange w:id="34" w:author="ASUS" w:date="2024-04-08T23:39:00Z">
          <w:pPr>
            <w:pStyle w:val="BodyText"/>
          </w:pPr>
        </w:pPrChange>
      </w:pPr>
      <w:r>
        <w:rPr>
          <w:rFonts w:ascii="Helvetica" w:hAnsi="Helvetica" w:cs="Helvetica"/>
          <w:color w:val="000000"/>
          <w:sz w:val="18"/>
          <w:szCs w:val="18"/>
        </w:rPr>
        <w:br/>
      </w:r>
    </w:p>
    <w:p w14:paraId="7497733E" w14:textId="26C850E5" w:rsidR="002635C4" w:rsidRDefault="002635C4" w:rsidP="009C5B65">
      <w:pPr>
        <w:pStyle w:val="BodyText"/>
      </w:pPr>
    </w:p>
    <w:p w14:paraId="6DD42706" w14:textId="78CE4793" w:rsidR="002635C4" w:rsidRDefault="002635C4" w:rsidP="009C5B65">
      <w:pPr>
        <w:pStyle w:val="BodyText"/>
      </w:pPr>
    </w:p>
    <w:p w14:paraId="50C47EF9" w14:textId="59A53ACD" w:rsidR="002635C4" w:rsidRDefault="002635C4" w:rsidP="009C5B65">
      <w:pPr>
        <w:pStyle w:val="BodyText"/>
      </w:pPr>
    </w:p>
    <w:p w14:paraId="6D6153B1" w14:textId="2E3BA738" w:rsidR="002635C4" w:rsidRDefault="002635C4" w:rsidP="009C5B65">
      <w:pPr>
        <w:pStyle w:val="BodyText"/>
      </w:pPr>
    </w:p>
    <w:p w14:paraId="7B7EE8BB" w14:textId="0146B670" w:rsidR="002635C4" w:rsidRDefault="002635C4" w:rsidP="009C5B65">
      <w:pPr>
        <w:pStyle w:val="BodyText"/>
      </w:pPr>
    </w:p>
    <w:p w14:paraId="51AF3088" w14:textId="48E5A4E0" w:rsidR="002635C4" w:rsidRDefault="002635C4" w:rsidP="009C5B65">
      <w:pPr>
        <w:pStyle w:val="BodyText"/>
      </w:pPr>
    </w:p>
    <w:p w14:paraId="2CF30C8E" w14:textId="7D62D23E" w:rsidR="002635C4" w:rsidRDefault="002635C4" w:rsidP="009C5B65">
      <w:pPr>
        <w:pStyle w:val="BodyText"/>
      </w:pPr>
    </w:p>
    <w:p w14:paraId="532891E1" w14:textId="56713A3B" w:rsidR="002635C4" w:rsidRDefault="002635C4" w:rsidP="009C5B65">
      <w:pPr>
        <w:pStyle w:val="BodyText"/>
      </w:pPr>
    </w:p>
    <w:p w14:paraId="50D3CCF0" w14:textId="6869F56B" w:rsidR="002635C4" w:rsidRDefault="002635C4" w:rsidP="009C5B65">
      <w:pPr>
        <w:pStyle w:val="BodyText"/>
      </w:pPr>
    </w:p>
    <w:p w14:paraId="43F8E8BB" w14:textId="3F052620" w:rsidR="002635C4" w:rsidRDefault="002635C4" w:rsidP="009C5B65">
      <w:pPr>
        <w:pStyle w:val="BodyText"/>
      </w:pPr>
    </w:p>
    <w:p w14:paraId="43946B72" w14:textId="2FEADBBE" w:rsidR="002635C4" w:rsidRDefault="002635C4" w:rsidP="009C5B65">
      <w:pPr>
        <w:pStyle w:val="BodyText"/>
      </w:pPr>
    </w:p>
    <w:p w14:paraId="5FFCCE01" w14:textId="0077EF3C" w:rsidR="002635C4" w:rsidRDefault="002635C4" w:rsidP="009C5B65">
      <w:pPr>
        <w:pStyle w:val="BodyText"/>
      </w:pPr>
    </w:p>
    <w:p w14:paraId="14216F5F" w14:textId="61BA472F" w:rsidR="002635C4" w:rsidRDefault="002635C4" w:rsidP="009C5B65">
      <w:pPr>
        <w:pStyle w:val="BodyText"/>
      </w:pPr>
    </w:p>
    <w:p w14:paraId="4249B9D7" w14:textId="161C8040" w:rsidR="002635C4" w:rsidRDefault="002635C4" w:rsidP="009C5B65">
      <w:pPr>
        <w:pStyle w:val="BodyText"/>
      </w:pPr>
    </w:p>
    <w:p w14:paraId="5E70C58E" w14:textId="387EE33E" w:rsidR="002635C4" w:rsidRDefault="002635C4" w:rsidP="009C5B65">
      <w:pPr>
        <w:pStyle w:val="BodyText"/>
      </w:pPr>
    </w:p>
    <w:p w14:paraId="76E09A29" w14:textId="21871287" w:rsidR="002635C4" w:rsidRDefault="002635C4" w:rsidP="009C5B65">
      <w:pPr>
        <w:pStyle w:val="BodyText"/>
      </w:pPr>
    </w:p>
    <w:p w14:paraId="55DE93CB" w14:textId="56D8A8EA" w:rsidR="002635C4" w:rsidRDefault="002635C4" w:rsidP="009C5B65">
      <w:pPr>
        <w:pStyle w:val="BodyText"/>
      </w:pPr>
    </w:p>
    <w:p w14:paraId="50D4EE80" w14:textId="13CE8802" w:rsidR="002635C4" w:rsidRDefault="002635C4" w:rsidP="009C5B65">
      <w:pPr>
        <w:pStyle w:val="BodyText"/>
      </w:pPr>
    </w:p>
    <w:p w14:paraId="75447097" w14:textId="5DA05614" w:rsidR="002635C4" w:rsidRDefault="002635C4" w:rsidP="009C5B65">
      <w:pPr>
        <w:pStyle w:val="BodyText"/>
      </w:pPr>
    </w:p>
    <w:p w14:paraId="6B13159B" w14:textId="5630BB11" w:rsidR="002635C4" w:rsidRDefault="002635C4" w:rsidP="009C5B65">
      <w:pPr>
        <w:pStyle w:val="BodyText"/>
      </w:pPr>
    </w:p>
    <w:p w14:paraId="26855A69" w14:textId="1AB56B0D" w:rsidR="002635C4" w:rsidRDefault="002635C4" w:rsidP="009C5B65">
      <w:pPr>
        <w:pStyle w:val="BodyText"/>
      </w:pPr>
    </w:p>
    <w:p w14:paraId="3CD880A1" w14:textId="0A91A349" w:rsidR="002635C4" w:rsidRDefault="002635C4" w:rsidP="009C5B65">
      <w:pPr>
        <w:pStyle w:val="BodyText"/>
      </w:pPr>
    </w:p>
    <w:p w14:paraId="1031CFD6" w14:textId="23000C5F" w:rsidR="002635C4" w:rsidRDefault="002635C4" w:rsidP="009C5B65">
      <w:pPr>
        <w:pStyle w:val="BodyText"/>
      </w:pPr>
    </w:p>
    <w:p w14:paraId="53E757E6" w14:textId="6D240604" w:rsidR="002635C4" w:rsidRDefault="002635C4" w:rsidP="009C5B65">
      <w:pPr>
        <w:pStyle w:val="BodyText"/>
      </w:pPr>
    </w:p>
    <w:p w14:paraId="1A07C423" w14:textId="40C4A85A" w:rsidR="002635C4" w:rsidRDefault="002635C4" w:rsidP="009C5B65">
      <w:pPr>
        <w:pStyle w:val="BodyText"/>
      </w:pPr>
    </w:p>
    <w:p w14:paraId="537B5C83" w14:textId="574FA6CD" w:rsidR="002635C4" w:rsidRDefault="002635C4" w:rsidP="009C5B65">
      <w:pPr>
        <w:pStyle w:val="BodyText"/>
      </w:pPr>
    </w:p>
    <w:p w14:paraId="25BEE496" w14:textId="2754075D" w:rsidR="002635C4" w:rsidRDefault="002635C4" w:rsidP="009C5B65">
      <w:pPr>
        <w:pStyle w:val="BodyText"/>
      </w:pPr>
    </w:p>
    <w:p w14:paraId="5DAB4F74" w14:textId="60F144BC" w:rsidR="002635C4" w:rsidRDefault="002635C4" w:rsidP="009C5B65">
      <w:pPr>
        <w:pStyle w:val="BodyText"/>
      </w:pPr>
    </w:p>
    <w:p w14:paraId="22E6B8DD" w14:textId="362F36A8" w:rsidR="000A36EB" w:rsidRDefault="000A36EB" w:rsidP="009C5B65">
      <w:pPr>
        <w:pStyle w:val="BodyText"/>
      </w:pPr>
    </w:p>
    <w:p w14:paraId="71722EB8" w14:textId="2B61F0B8" w:rsidR="000A36EB" w:rsidRDefault="000A36EB">
      <w:pPr>
        <w:pStyle w:val="ListParagraph"/>
        <w:numPr>
          <w:ilvl w:val="0"/>
          <w:numId w:val="24"/>
        </w:numPr>
        <w:spacing w:line="360" w:lineRule="auto"/>
        <w:rPr>
          <w:sz w:val="24"/>
          <w:szCs w:val="24"/>
          <w:lang w:val="en-IN"/>
        </w:rPr>
        <w:pPrChange w:id="35" w:author="ASUS" w:date="2024-04-08T23:46:00Z">
          <w:pPr/>
        </w:pPrChange>
      </w:pPr>
      <w:r w:rsidRPr="0098042F">
        <w:rPr>
          <w:sz w:val="24"/>
          <w:szCs w:val="24"/>
          <w:lang w:val="en-IN"/>
          <w:rPrChange w:id="36" w:author="ASUS" w:date="2024-04-08T23:46:00Z">
            <w:rPr>
              <w:lang w:val="en-IN"/>
            </w:rPr>
          </w:rPrChange>
        </w:rPr>
        <w:t>It's important to interpret the results of ANOVA alongside other analyses and consider potential confounding variables to draw meaningful conclusions.</w:t>
      </w:r>
    </w:p>
    <w:p w14:paraId="675C95CA" w14:textId="77777777" w:rsidR="0098042F" w:rsidRPr="0098042F" w:rsidRDefault="0098042F">
      <w:pPr>
        <w:pStyle w:val="ListParagraph"/>
        <w:spacing w:line="360" w:lineRule="auto"/>
        <w:ind w:left="720" w:firstLine="0"/>
        <w:rPr>
          <w:sz w:val="24"/>
          <w:szCs w:val="24"/>
          <w:lang w:val="en-IN"/>
          <w:rPrChange w:id="37" w:author="ASUS" w:date="2024-04-08T23:46:00Z">
            <w:rPr>
              <w:lang w:val="en-IN"/>
            </w:rPr>
          </w:rPrChange>
        </w:rPr>
        <w:pPrChange w:id="38" w:author="ASUS" w:date="2024-04-08T23:46:00Z">
          <w:pPr/>
        </w:pPrChange>
      </w:pPr>
    </w:p>
    <w:p w14:paraId="7BCAD611" w14:textId="41861C08" w:rsidR="0098042F" w:rsidRPr="008A0F49" w:rsidRDefault="000A36EB" w:rsidP="008A0F49">
      <w:pPr>
        <w:pStyle w:val="ListParagraph"/>
        <w:numPr>
          <w:ilvl w:val="0"/>
          <w:numId w:val="24"/>
        </w:numPr>
        <w:spacing w:line="360" w:lineRule="auto"/>
        <w:rPr>
          <w:sz w:val="24"/>
          <w:szCs w:val="24"/>
          <w:lang w:val="en-IN"/>
        </w:rPr>
      </w:pPr>
      <w:r w:rsidRPr="0098042F">
        <w:rPr>
          <w:sz w:val="24"/>
          <w:szCs w:val="24"/>
          <w:lang w:val="en-IN"/>
          <w:rPrChange w:id="39" w:author="ASUS" w:date="2024-04-08T23:46:00Z">
            <w:rPr>
              <w:lang w:val="en-IN"/>
            </w:rPr>
          </w:rPrChange>
        </w:rPr>
        <w:t>From the above metrics we can see that roam_ic and roam_og has no relationship with the target variable. So we can drop those columns to build the better model.</w:t>
      </w:r>
    </w:p>
    <w:p w14:paraId="62FA597E" w14:textId="77777777" w:rsidR="00550C41" w:rsidRDefault="00550C41" w:rsidP="00A27564">
      <w:pPr>
        <w:spacing w:line="276" w:lineRule="auto"/>
        <w:rPr>
          <w:b/>
          <w:sz w:val="28"/>
          <w:szCs w:val="28"/>
          <w:u w:val="single"/>
        </w:rPr>
      </w:pPr>
    </w:p>
    <w:p w14:paraId="2C5818A9" w14:textId="77777777" w:rsidR="00550C41" w:rsidRDefault="00550C41" w:rsidP="00A27564">
      <w:pPr>
        <w:spacing w:line="276" w:lineRule="auto"/>
        <w:rPr>
          <w:b/>
          <w:sz w:val="28"/>
          <w:szCs w:val="28"/>
          <w:u w:val="single"/>
        </w:rPr>
      </w:pPr>
    </w:p>
    <w:p w14:paraId="71DF7E3F" w14:textId="77777777" w:rsidR="00550C41" w:rsidRDefault="00550C41" w:rsidP="00A27564">
      <w:pPr>
        <w:spacing w:line="276" w:lineRule="auto"/>
        <w:rPr>
          <w:b/>
          <w:sz w:val="28"/>
          <w:szCs w:val="28"/>
          <w:u w:val="single"/>
        </w:rPr>
      </w:pPr>
    </w:p>
    <w:p w14:paraId="2FB96EAB" w14:textId="77777777" w:rsidR="00550C41" w:rsidRDefault="00550C41" w:rsidP="00A27564">
      <w:pPr>
        <w:spacing w:line="276" w:lineRule="auto"/>
        <w:rPr>
          <w:b/>
          <w:sz w:val="28"/>
          <w:szCs w:val="28"/>
          <w:u w:val="single"/>
        </w:rPr>
      </w:pPr>
    </w:p>
    <w:p w14:paraId="56706B68" w14:textId="77777777" w:rsidR="00550C41" w:rsidRDefault="00550C41" w:rsidP="00A27564">
      <w:pPr>
        <w:spacing w:line="276" w:lineRule="auto"/>
        <w:rPr>
          <w:b/>
          <w:sz w:val="28"/>
          <w:szCs w:val="28"/>
          <w:u w:val="single"/>
        </w:rPr>
      </w:pPr>
    </w:p>
    <w:p w14:paraId="2F3C28CA" w14:textId="769F403D" w:rsidR="0098042F" w:rsidRPr="00A27564" w:rsidRDefault="0098042F" w:rsidP="00A27564">
      <w:pPr>
        <w:spacing w:line="276" w:lineRule="auto"/>
        <w:rPr>
          <w:b/>
          <w:sz w:val="28"/>
          <w:szCs w:val="28"/>
          <w:u w:val="single"/>
        </w:rPr>
      </w:pPr>
      <w:r w:rsidRPr="00A27564">
        <w:rPr>
          <w:b/>
          <w:sz w:val="28"/>
          <w:szCs w:val="28"/>
          <w:u w:val="single"/>
          <w:rPrChange w:id="40" w:author="ASUS" w:date="2024-04-08T23:50:00Z">
            <w:rPr/>
          </w:rPrChange>
        </w:rPr>
        <w:lastRenderedPageBreak/>
        <w:t>Correlation After Feature Engineering:</w:t>
      </w:r>
    </w:p>
    <w:p w14:paraId="09879234" w14:textId="77777777" w:rsidR="00550C41" w:rsidRDefault="00550C41" w:rsidP="00550C41">
      <w:pPr>
        <w:spacing w:line="276" w:lineRule="auto"/>
        <w:rPr>
          <w:color w:val="202124"/>
          <w:sz w:val="24"/>
          <w:szCs w:val="24"/>
          <w:shd w:val="clear" w:color="auto" w:fill="FFFFFF"/>
        </w:rPr>
      </w:pPr>
    </w:p>
    <w:p w14:paraId="5A1B687A" w14:textId="45A9434C" w:rsidR="0098042F" w:rsidRPr="00A27564" w:rsidRDefault="0098042F">
      <w:pPr>
        <w:spacing w:line="276" w:lineRule="auto"/>
        <w:rPr>
          <w:b/>
          <w:sz w:val="28"/>
          <w:szCs w:val="28"/>
          <w:rPrChange w:id="41" w:author="ASUS" w:date="2024-04-09T00:01:00Z">
            <w:rPr/>
          </w:rPrChange>
        </w:rPr>
        <w:pPrChange w:id="42" w:author="ASUS" w:date="2024-04-09T00:01:00Z">
          <w:pPr>
            <w:pStyle w:val="BodyText"/>
          </w:pPr>
        </w:pPrChange>
      </w:pPr>
      <w:r w:rsidRPr="00A27564">
        <w:rPr>
          <w:b/>
          <w:noProof/>
          <w:sz w:val="36"/>
          <w:szCs w:val="36"/>
          <w:lang w:val="en-IN" w:eastAsia="en-IN"/>
        </w:rPr>
        <w:drawing>
          <wp:anchor distT="0" distB="0" distL="114300" distR="114300" simplePos="0" relativeHeight="251722240" behindDoc="0" locked="0" layoutInCell="1" allowOverlap="1" wp14:anchorId="12D36346" wp14:editId="28E5F0E6">
            <wp:simplePos x="0" y="0"/>
            <wp:positionH relativeFrom="margin">
              <wp:align>left</wp:align>
            </wp:positionH>
            <wp:positionV relativeFrom="paragraph">
              <wp:posOffset>918210</wp:posOffset>
            </wp:positionV>
            <wp:extent cx="6370320" cy="5783580"/>
            <wp:effectExtent l="0" t="0" r="0" b="7620"/>
            <wp:wrapThrough wrapText="bothSides">
              <wp:wrapPolygon edited="0">
                <wp:start x="21057" y="0"/>
                <wp:lineTo x="969" y="71"/>
                <wp:lineTo x="323" y="925"/>
                <wp:lineTo x="1356" y="1209"/>
                <wp:lineTo x="452" y="1209"/>
                <wp:lineTo x="0" y="1565"/>
                <wp:lineTo x="0" y="3202"/>
                <wp:lineTo x="388" y="3486"/>
                <wp:lineTo x="0" y="3913"/>
                <wp:lineTo x="0" y="4909"/>
                <wp:lineTo x="388" y="5763"/>
                <wp:lineTo x="388" y="6759"/>
                <wp:lineTo x="129" y="7399"/>
                <wp:lineTo x="0" y="8893"/>
                <wp:lineTo x="323" y="9178"/>
                <wp:lineTo x="0" y="10387"/>
                <wp:lineTo x="323" y="11455"/>
                <wp:lineTo x="258" y="12308"/>
                <wp:lineTo x="581" y="12593"/>
                <wp:lineTo x="65" y="13091"/>
                <wp:lineTo x="0" y="15154"/>
                <wp:lineTo x="323" y="18000"/>
                <wp:lineTo x="581" y="18285"/>
                <wp:lineTo x="1421" y="18285"/>
                <wp:lineTo x="258" y="18996"/>
                <wp:lineTo x="0" y="19423"/>
                <wp:lineTo x="0" y="19636"/>
                <wp:lineTo x="1615" y="20561"/>
                <wp:lineTo x="1615" y="21415"/>
                <wp:lineTo x="3940" y="21557"/>
                <wp:lineTo x="14921" y="21557"/>
                <wp:lineTo x="15179" y="21557"/>
                <wp:lineTo x="18926" y="21557"/>
                <wp:lineTo x="19313" y="21486"/>
                <wp:lineTo x="19184" y="20561"/>
                <wp:lineTo x="19830" y="20561"/>
                <wp:lineTo x="21380" y="19779"/>
                <wp:lineTo x="21510" y="16008"/>
                <wp:lineTo x="21510" y="0"/>
                <wp:lineTo x="21057"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wnload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70320" cy="5783580"/>
                    </a:xfrm>
                    <a:prstGeom prst="rect">
                      <a:avLst/>
                    </a:prstGeom>
                  </pic:spPr>
                </pic:pic>
              </a:graphicData>
            </a:graphic>
            <wp14:sizeRelH relativeFrom="margin">
              <wp14:pctWidth>0</wp14:pctWidth>
            </wp14:sizeRelH>
            <wp14:sizeRelV relativeFrom="margin">
              <wp14:pctHeight>0</wp14:pctHeight>
            </wp14:sizeRelV>
          </wp:anchor>
        </w:drawing>
      </w:r>
      <w:r w:rsidRPr="00A27564">
        <w:rPr>
          <w:color w:val="202124"/>
          <w:sz w:val="24"/>
          <w:szCs w:val="24"/>
          <w:shd w:val="clear" w:color="auto" w:fill="FFFFFF"/>
        </w:rPr>
        <w:t>From this we can see the Multicollinearity in the data has been reduced.</w:t>
      </w:r>
      <w:r w:rsidRPr="00A27564">
        <w:rPr>
          <w:b/>
          <w:noProof/>
          <w:sz w:val="36"/>
          <w:szCs w:val="36"/>
          <w:lang w:val="en-IN" w:eastAsia="en-IN"/>
        </w:rPr>
        <w:t xml:space="preserve"> </w:t>
      </w:r>
      <w:r w:rsidR="000A36EB" w:rsidRPr="00A27564">
        <w:rPr>
          <w:b/>
          <w:sz w:val="28"/>
          <w:szCs w:val="28"/>
          <w:rPrChange w:id="43" w:author="ASUS" w:date="2024-04-08T23:50:00Z">
            <w:rPr/>
          </w:rPrChange>
        </w:rPr>
        <w:br w:type="page"/>
      </w:r>
    </w:p>
    <w:p w14:paraId="72DB410F" w14:textId="36CF99A6" w:rsidR="00B51590" w:rsidRPr="009C5B65" w:rsidRDefault="00263BC5" w:rsidP="00566534">
      <w:pPr>
        <w:pStyle w:val="Heading3"/>
        <w:tabs>
          <w:tab w:val="left" w:pos="819"/>
        </w:tabs>
        <w:spacing w:line="360" w:lineRule="auto"/>
        <w:rPr>
          <w:u w:val="none"/>
        </w:rPr>
        <w:pPrChange w:id="44" w:author="ASUS" w:date="2024-04-09T21:44:00Z">
          <w:pPr>
            <w:pStyle w:val="Heading3"/>
            <w:numPr>
              <w:numId w:val="5"/>
            </w:numPr>
            <w:tabs>
              <w:tab w:val="left" w:pos="819"/>
            </w:tabs>
            <w:ind w:left="1636" w:hanging="360"/>
          </w:pPr>
        </w:pPrChange>
      </w:pPr>
      <w:r>
        <w:lastRenderedPageBreak/>
        <w:t>Presence</w:t>
      </w:r>
      <w:r w:rsidRPr="009C5B65">
        <w:rPr>
          <w:spacing w:val="-3"/>
        </w:rPr>
        <w:t xml:space="preserve"> </w:t>
      </w:r>
      <w:r>
        <w:t>of</w:t>
      </w:r>
      <w:r w:rsidRPr="009C5B65">
        <w:rPr>
          <w:spacing w:val="-6"/>
        </w:rPr>
        <w:t xml:space="preserve"> </w:t>
      </w:r>
      <w:r>
        <w:t>outliers</w:t>
      </w:r>
      <w:r w:rsidR="00513818">
        <w:t xml:space="preserve"> and its treatment</w:t>
      </w:r>
      <w:r w:rsidR="001A01CE">
        <w:t>:</w:t>
      </w:r>
    </w:p>
    <w:p w14:paraId="605BCD5D" w14:textId="77777777" w:rsidR="00B51590" w:rsidRDefault="00263BC5" w:rsidP="008A0F49">
      <w:pPr>
        <w:pStyle w:val="BodyText"/>
        <w:spacing w:before="227" w:line="360" w:lineRule="auto"/>
        <w:ind w:left="820" w:right="302"/>
      </w:pPr>
      <w:r>
        <w:t>Outliers</w:t>
      </w:r>
      <w:r>
        <w:rPr>
          <w:spacing w:val="-3"/>
        </w:rPr>
        <w:t xml:space="preserve"> </w:t>
      </w:r>
      <w:r>
        <w:t>are</w:t>
      </w:r>
      <w:r>
        <w:rPr>
          <w:spacing w:val="-5"/>
        </w:rPr>
        <w:t xml:space="preserve"> </w:t>
      </w:r>
      <w:r>
        <w:t>data</w:t>
      </w:r>
      <w:r>
        <w:rPr>
          <w:spacing w:val="-3"/>
        </w:rPr>
        <w:t xml:space="preserve"> </w:t>
      </w:r>
      <w:r>
        <w:t>points</w:t>
      </w:r>
      <w:r>
        <w:rPr>
          <w:spacing w:val="-3"/>
        </w:rPr>
        <w:t xml:space="preserve"> </w:t>
      </w:r>
      <w:r>
        <w:t>that</w:t>
      </w:r>
      <w:r>
        <w:rPr>
          <w:spacing w:val="-3"/>
        </w:rPr>
        <w:t xml:space="preserve"> </w:t>
      </w:r>
      <w:r>
        <w:t>are</w:t>
      </w:r>
      <w:r>
        <w:rPr>
          <w:spacing w:val="-5"/>
        </w:rPr>
        <w:t xml:space="preserve"> </w:t>
      </w:r>
      <w:r>
        <w:t>significantly</w:t>
      </w:r>
      <w:r>
        <w:rPr>
          <w:spacing w:val="-3"/>
        </w:rPr>
        <w:t xml:space="preserve"> </w:t>
      </w:r>
      <w:r>
        <w:t>different</w:t>
      </w:r>
      <w:r>
        <w:rPr>
          <w:spacing w:val="-3"/>
        </w:rPr>
        <w:t xml:space="preserve"> </w:t>
      </w:r>
      <w:r>
        <w:t>from</w:t>
      </w:r>
      <w:r>
        <w:rPr>
          <w:spacing w:val="-3"/>
        </w:rPr>
        <w:t xml:space="preserve"> </w:t>
      </w:r>
      <w:r>
        <w:t>other</w:t>
      </w:r>
      <w:r>
        <w:rPr>
          <w:spacing w:val="-3"/>
        </w:rPr>
        <w:t xml:space="preserve"> </w:t>
      </w:r>
      <w:r>
        <w:t>data</w:t>
      </w:r>
      <w:r>
        <w:rPr>
          <w:spacing w:val="-3"/>
        </w:rPr>
        <w:t xml:space="preserve"> </w:t>
      </w:r>
      <w:r>
        <w:t>points</w:t>
      </w:r>
      <w:r>
        <w:rPr>
          <w:spacing w:val="-3"/>
        </w:rPr>
        <w:t xml:space="preserve"> </w:t>
      </w:r>
      <w:r>
        <w:t>in</w:t>
      </w:r>
      <w:r>
        <w:rPr>
          <w:spacing w:val="-3"/>
        </w:rPr>
        <w:t xml:space="preserve"> </w:t>
      </w:r>
      <w:r>
        <w:t>a</w:t>
      </w:r>
      <w:r>
        <w:rPr>
          <w:spacing w:val="-4"/>
        </w:rPr>
        <w:t xml:space="preserve"> </w:t>
      </w:r>
      <w:r>
        <w:t>dataset. They can occur due to measurement errors, data entry errors, or real-world phenomena that deviate from the norm. Outliers can significantly affect the results of statistical analyses, as they can skew the mean and standard deviation of a dataset and lead to incorrect conclusions.</w:t>
      </w:r>
    </w:p>
    <w:p w14:paraId="3CE25ECC" w14:textId="77777777" w:rsidR="00B51590" w:rsidRPr="00083932" w:rsidRDefault="00263BC5" w:rsidP="008A0F49">
      <w:pPr>
        <w:pStyle w:val="BodyText"/>
        <w:spacing w:before="201" w:line="360" w:lineRule="auto"/>
        <w:ind w:left="820"/>
      </w:pPr>
      <w:r w:rsidRPr="00083932">
        <w:t>There</w:t>
      </w:r>
      <w:r w:rsidRPr="00083932">
        <w:rPr>
          <w:spacing w:val="-2"/>
        </w:rPr>
        <w:t xml:space="preserve"> </w:t>
      </w:r>
      <w:r w:rsidRPr="00083932">
        <w:t>are</w:t>
      </w:r>
      <w:r w:rsidRPr="00083932">
        <w:rPr>
          <w:spacing w:val="-3"/>
        </w:rPr>
        <w:t xml:space="preserve"> </w:t>
      </w:r>
      <w:r w:rsidRPr="00083932">
        <w:t>various</w:t>
      </w:r>
      <w:r w:rsidRPr="00083932">
        <w:rPr>
          <w:spacing w:val="-1"/>
        </w:rPr>
        <w:t xml:space="preserve"> </w:t>
      </w:r>
      <w:r w:rsidRPr="00083932">
        <w:t>techniques</w:t>
      </w:r>
      <w:r w:rsidRPr="00083932">
        <w:rPr>
          <w:spacing w:val="-1"/>
        </w:rPr>
        <w:t xml:space="preserve"> </w:t>
      </w:r>
      <w:r w:rsidRPr="00083932">
        <w:t>to</w:t>
      </w:r>
      <w:r w:rsidRPr="00083932">
        <w:rPr>
          <w:spacing w:val="-1"/>
        </w:rPr>
        <w:t xml:space="preserve"> </w:t>
      </w:r>
      <w:r w:rsidRPr="00083932">
        <w:t>identify</w:t>
      </w:r>
      <w:r w:rsidRPr="00083932">
        <w:rPr>
          <w:spacing w:val="-1"/>
        </w:rPr>
        <w:t xml:space="preserve"> </w:t>
      </w:r>
      <w:r w:rsidRPr="00083932">
        <w:t>outliers</w:t>
      </w:r>
      <w:r w:rsidRPr="00083932">
        <w:rPr>
          <w:spacing w:val="-1"/>
        </w:rPr>
        <w:t xml:space="preserve"> </w:t>
      </w:r>
      <w:r w:rsidRPr="00083932">
        <w:t>in</w:t>
      </w:r>
      <w:r w:rsidRPr="00083932">
        <w:rPr>
          <w:spacing w:val="-1"/>
        </w:rPr>
        <w:t xml:space="preserve"> </w:t>
      </w:r>
      <w:r w:rsidRPr="00083932">
        <w:t>a</w:t>
      </w:r>
      <w:r w:rsidRPr="00083932">
        <w:rPr>
          <w:spacing w:val="-1"/>
        </w:rPr>
        <w:t xml:space="preserve"> </w:t>
      </w:r>
      <w:r w:rsidRPr="00083932">
        <w:t>dataset,</w:t>
      </w:r>
      <w:r w:rsidRPr="00083932">
        <w:rPr>
          <w:spacing w:val="-1"/>
        </w:rPr>
        <w:t xml:space="preserve"> </w:t>
      </w:r>
      <w:r w:rsidRPr="00083932">
        <w:rPr>
          <w:spacing w:val="-2"/>
        </w:rPr>
        <w:t>including:</w:t>
      </w:r>
    </w:p>
    <w:p w14:paraId="535B952B" w14:textId="77777777" w:rsidR="00B51590" w:rsidRPr="00083932" w:rsidRDefault="00263BC5" w:rsidP="008A0F49">
      <w:pPr>
        <w:pStyle w:val="ListParagraph"/>
        <w:numPr>
          <w:ilvl w:val="1"/>
          <w:numId w:val="5"/>
        </w:numPr>
        <w:tabs>
          <w:tab w:val="left" w:pos="1540"/>
        </w:tabs>
        <w:spacing w:before="137" w:line="360" w:lineRule="auto"/>
        <w:ind w:right="522" w:hanging="360"/>
        <w:rPr>
          <w:sz w:val="24"/>
          <w:szCs w:val="24"/>
        </w:rPr>
      </w:pPr>
      <w:r w:rsidRPr="00083932">
        <w:rPr>
          <w:b/>
          <w:sz w:val="24"/>
          <w:szCs w:val="24"/>
          <w:u w:val="single"/>
        </w:rPr>
        <w:t>Box</w:t>
      </w:r>
      <w:r w:rsidRPr="00083932">
        <w:rPr>
          <w:b/>
          <w:spacing w:val="-3"/>
          <w:sz w:val="24"/>
          <w:szCs w:val="24"/>
          <w:u w:val="single"/>
        </w:rPr>
        <w:t xml:space="preserve"> </w:t>
      </w:r>
      <w:r w:rsidRPr="00083932">
        <w:rPr>
          <w:b/>
          <w:sz w:val="24"/>
          <w:szCs w:val="24"/>
          <w:u w:val="single"/>
        </w:rPr>
        <w:t>plot</w:t>
      </w:r>
      <w:r w:rsidRPr="00083932">
        <w:rPr>
          <w:b/>
          <w:sz w:val="24"/>
          <w:szCs w:val="24"/>
        </w:rPr>
        <w:t>:</w:t>
      </w:r>
      <w:r w:rsidRPr="00083932">
        <w:rPr>
          <w:b/>
          <w:spacing w:val="-4"/>
          <w:sz w:val="24"/>
          <w:szCs w:val="24"/>
        </w:rPr>
        <w:t xml:space="preserve"> </w:t>
      </w:r>
      <w:r w:rsidRPr="00083932">
        <w:rPr>
          <w:sz w:val="24"/>
          <w:szCs w:val="24"/>
        </w:rPr>
        <w:t>A</w:t>
      </w:r>
      <w:r w:rsidRPr="00083932">
        <w:rPr>
          <w:spacing w:val="-3"/>
          <w:sz w:val="24"/>
          <w:szCs w:val="24"/>
        </w:rPr>
        <w:t xml:space="preserve"> </w:t>
      </w:r>
      <w:r w:rsidRPr="00083932">
        <w:rPr>
          <w:sz w:val="24"/>
          <w:szCs w:val="24"/>
        </w:rPr>
        <w:t>box</w:t>
      </w:r>
      <w:r w:rsidRPr="00083932">
        <w:rPr>
          <w:spacing w:val="-3"/>
          <w:sz w:val="24"/>
          <w:szCs w:val="24"/>
        </w:rPr>
        <w:t xml:space="preserve"> </w:t>
      </w:r>
      <w:r w:rsidRPr="00083932">
        <w:rPr>
          <w:sz w:val="24"/>
          <w:szCs w:val="24"/>
        </w:rPr>
        <w:t>plot</w:t>
      </w:r>
      <w:r w:rsidRPr="00083932">
        <w:rPr>
          <w:spacing w:val="-3"/>
          <w:sz w:val="24"/>
          <w:szCs w:val="24"/>
        </w:rPr>
        <w:t xml:space="preserve"> </w:t>
      </w:r>
      <w:r w:rsidRPr="00083932">
        <w:rPr>
          <w:sz w:val="24"/>
          <w:szCs w:val="24"/>
        </w:rPr>
        <w:t>can</w:t>
      </w:r>
      <w:r w:rsidRPr="00083932">
        <w:rPr>
          <w:spacing w:val="-3"/>
          <w:sz w:val="24"/>
          <w:szCs w:val="24"/>
        </w:rPr>
        <w:t xml:space="preserve"> </w:t>
      </w:r>
      <w:r w:rsidRPr="00083932">
        <w:rPr>
          <w:sz w:val="24"/>
          <w:szCs w:val="24"/>
        </w:rPr>
        <w:t>provide</w:t>
      </w:r>
      <w:r w:rsidRPr="00083932">
        <w:rPr>
          <w:spacing w:val="-3"/>
          <w:sz w:val="24"/>
          <w:szCs w:val="24"/>
        </w:rPr>
        <w:t xml:space="preserve"> </w:t>
      </w:r>
      <w:r w:rsidRPr="00083932">
        <w:rPr>
          <w:sz w:val="24"/>
          <w:szCs w:val="24"/>
        </w:rPr>
        <w:t>a</w:t>
      </w:r>
      <w:r w:rsidRPr="00083932">
        <w:rPr>
          <w:spacing w:val="-5"/>
          <w:sz w:val="24"/>
          <w:szCs w:val="24"/>
        </w:rPr>
        <w:t xml:space="preserve"> </w:t>
      </w:r>
      <w:r w:rsidRPr="00083932">
        <w:rPr>
          <w:sz w:val="24"/>
          <w:szCs w:val="24"/>
        </w:rPr>
        <w:t>visual</w:t>
      </w:r>
      <w:r w:rsidRPr="00083932">
        <w:rPr>
          <w:spacing w:val="-3"/>
          <w:sz w:val="24"/>
          <w:szCs w:val="24"/>
        </w:rPr>
        <w:t xml:space="preserve"> </w:t>
      </w:r>
      <w:r w:rsidRPr="00083932">
        <w:rPr>
          <w:sz w:val="24"/>
          <w:szCs w:val="24"/>
        </w:rPr>
        <w:t>representation</w:t>
      </w:r>
      <w:r w:rsidRPr="00083932">
        <w:rPr>
          <w:spacing w:val="-3"/>
          <w:sz w:val="24"/>
          <w:szCs w:val="24"/>
        </w:rPr>
        <w:t xml:space="preserve"> </w:t>
      </w:r>
      <w:r w:rsidRPr="00083932">
        <w:rPr>
          <w:sz w:val="24"/>
          <w:szCs w:val="24"/>
        </w:rPr>
        <w:t>of</w:t>
      </w:r>
      <w:r w:rsidRPr="00083932">
        <w:rPr>
          <w:spacing w:val="-3"/>
          <w:sz w:val="24"/>
          <w:szCs w:val="24"/>
        </w:rPr>
        <w:t xml:space="preserve"> </w:t>
      </w:r>
      <w:r w:rsidRPr="00083932">
        <w:rPr>
          <w:sz w:val="24"/>
          <w:szCs w:val="24"/>
        </w:rPr>
        <w:t>the</w:t>
      </w:r>
      <w:r w:rsidRPr="00083932">
        <w:rPr>
          <w:spacing w:val="-4"/>
          <w:sz w:val="24"/>
          <w:szCs w:val="24"/>
        </w:rPr>
        <w:t xml:space="preserve"> </w:t>
      </w:r>
      <w:r w:rsidRPr="00083932">
        <w:rPr>
          <w:sz w:val="24"/>
          <w:szCs w:val="24"/>
        </w:rPr>
        <w:t>distribution</w:t>
      </w:r>
      <w:r w:rsidRPr="00083932">
        <w:rPr>
          <w:spacing w:val="-6"/>
          <w:sz w:val="24"/>
          <w:szCs w:val="24"/>
        </w:rPr>
        <w:t xml:space="preserve"> </w:t>
      </w:r>
      <w:r w:rsidRPr="00083932">
        <w:rPr>
          <w:sz w:val="24"/>
          <w:szCs w:val="24"/>
        </w:rPr>
        <w:t>of</w:t>
      </w:r>
      <w:r w:rsidRPr="00083932">
        <w:rPr>
          <w:spacing w:val="-3"/>
          <w:sz w:val="24"/>
          <w:szCs w:val="24"/>
        </w:rPr>
        <w:t xml:space="preserve"> </w:t>
      </w:r>
      <w:r w:rsidRPr="00083932">
        <w:rPr>
          <w:sz w:val="24"/>
          <w:szCs w:val="24"/>
        </w:rPr>
        <w:t>a dataset and highlight any values that fall outside the whiskers of the plot.</w:t>
      </w:r>
    </w:p>
    <w:p w14:paraId="3BA09526" w14:textId="77777777" w:rsidR="00775EC7" w:rsidRPr="00083932" w:rsidRDefault="00263BC5" w:rsidP="008A0F49">
      <w:pPr>
        <w:pStyle w:val="ListParagraph"/>
        <w:numPr>
          <w:ilvl w:val="1"/>
          <w:numId w:val="5"/>
        </w:numPr>
        <w:tabs>
          <w:tab w:val="left" w:pos="1538"/>
          <w:tab w:val="left" w:pos="1540"/>
        </w:tabs>
        <w:spacing w:line="360" w:lineRule="auto"/>
        <w:ind w:right="493" w:hanging="360"/>
        <w:rPr>
          <w:sz w:val="24"/>
          <w:szCs w:val="24"/>
        </w:rPr>
      </w:pPr>
      <w:r w:rsidRPr="00083932">
        <w:rPr>
          <w:b/>
          <w:sz w:val="24"/>
          <w:szCs w:val="24"/>
          <w:u w:val="single"/>
        </w:rPr>
        <w:t>Z-score</w:t>
      </w:r>
      <w:r w:rsidRPr="00083932">
        <w:rPr>
          <w:b/>
          <w:sz w:val="24"/>
          <w:szCs w:val="24"/>
        </w:rPr>
        <w:t xml:space="preserve">: </w:t>
      </w:r>
      <w:r w:rsidRPr="00083932">
        <w:rPr>
          <w:sz w:val="24"/>
          <w:szCs w:val="24"/>
        </w:rPr>
        <w:t>The Z-score is a statistical measure that indicates how many standard deviations</w:t>
      </w:r>
      <w:r w:rsidRPr="00083932">
        <w:rPr>
          <w:spacing w:val="-3"/>
          <w:sz w:val="24"/>
          <w:szCs w:val="24"/>
        </w:rPr>
        <w:t xml:space="preserve"> </w:t>
      </w:r>
      <w:r w:rsidRPr="00083932">
        <w:rPr>
          <w:sz w:val="24"/>
          <w:szCs w:val="24"/>
        </w:rPr>
        <w:t>a</w:t>
      </w:r>
      <w:r w:rsidRPr="00083932">
        <w:rPr>
          <w:spacing w:val="-3"/>
          <w:sz w:val="24"/>
          <w:szCs w:val="24"/>
        </w:rPr>
        <w:t xml:space="preserve"> </w:t>
      </w:r>
      <w:r w:rsidRPr="00083932">
        <w:rPr>
          <w:sz w:val="24"/>
          <w:szCs w:val="24"/>
        </w:rPr>
        <w:t>data</w:t>
      </w:r>
      <w:r w:rsidRPr="00083932">
        <w:rPr>
          <w:spacing w:val="-3"/>
          <w:sz w:val="24"/>
          <w:szCs w:val="24"/>
        </w:rPr>
        <w:t xml:space="preserve"> </w:t>
      </w:r>
      <w:r w:rsidRPr="00083932">
        <w:rPr>
          <w:sz w:val="24"/>
          <w:szCs w:val="24"/>
        </w:rPr>
        <w:t>point</w:t>
      </w:r>
      <w:r w:rsidRPr="00083932">
        <w:rPr>
          <w:spacing w:val="-3"/>
          <w:sz w:val="24"/>
          <w:szCs w:val="24"/>
        </w:rPr>
        <w:t xml:space="preserve"> </w:t>
      </w:r>
      <w:r w:rsidRPr="00083932">
        <w:rPr>
          <w:sz w:val="24"/>
          <w:szCs w:val="24"/>
        </w:rPr>
        <w:t>is</w:t>
      </w:r>
      <w:r w:rsidRPr="00083932">
        <w:rPr>
          <w:spacing w:val="-3"/>
          <w:sz w:val="24"/>
          <w:szCs w:val="24"/>
        </w:rPr>
        <w:t xml:space="preserve"> </w:t>
      </w:r>
      <w:r w:rsidRPr="00083932">
        <w:rPr>
          <w:sz w:val="24"/>
          <w:szCs w:val="24"/>
        </w:rPr>
        <w:t>from</w:t>
      </w:r>
      <w:r w:rsidRPr="00083932">
        <w:rPr>
          <w:spacing w:val="-3"/>
          <w:sz w:val="24"/>
          <w:szCs w:val="24"/>
        </w:rPr>
        <w:t xml:space="preserve"> </w:t>
      </w:r>
      <w:r w:rsidRPr="00083932">
        <w:rPr>
          <w:sz w:val="24"/>
          <w:szCs w:val="24"/>
        </w:rPr>
        <w:t>the</w:t>
      </w:r>
      <w:r w:rsidRPr="00083932">
        <w:rPr>
          <w:spacing w:val="-4"/>
          <w:sz w:val="24"/>
          <w:szCs w:val="24"/>
        </w:rPr>
        <w:t xml:space="preserve"> </w:t>
      </w:r>
      <w:r w:rsidRPr="00083932">
        <w:rPr>
          <w:sz w:val="24"/>
          <w:szCs w:val="24"/>
        </w:rPr>
        <w:t>mean</w:t>
      </w:r>
      <w:r w:rsidRPr="00083932">
        <w:rPr>
          <w:spacing w:val="-3"/>
          <w:sz w:val="24"/>
          <w:szCs w:val="24"/>
        </w:rPr>
        <w:t xml:space="preserve"> </w:t>
      </w:r>
      <w:r w:rsidRPr="00083932">
        <w:rPr>
          <w:sz w:val="24"/>
          <w:szCs w:val="24"/>
        </w:rPr>
        <w:t>of</w:t>
      </w:r>
      <w:r w:rsidRPr="00083932">
        <w:rPr>
          <w:spacing w:val="-2"/>
          <w:sz w:val="24"/>
          <w:szCs w:val="24"/>
        </w:rPr>
        <w:t xml:space="preserve"> </w:t>
      </w:r>
      <w:r w:rsidRPr="00083932">
        <w:rPr>
          <w:sz w:val="24"/>
          <w:szCs w:val="24"/>
        </w:rPr>
        <w:t>a</w:t>
      </w:r>
      <w:r w:rsidRPr="00083932">
        <w:rPr>
          <w:spacing w:val="-4"/>
          <w:sz w:val="24"/>
          <w:szCs w:val="24"/>
        </w:rPr>
        <w:t xml:space="preserve"> </w:t>
      </w:r>
      <w:r w:rsidRPr="00083932">
        <w:rPr>
          <w:sz w:val="24"/>
          <w:szCs w:val="24"/>
        </w:rPr>
        <w:t>dataset.</w:t>
      </w:r>
      <w:r w:rsidRPr="00083932">
        <w:rPr>
          <w:spacing w:val="-3"/>
          <w:sz w:val="24"/>
          <w:szCs w:val="24"/>
        </w:rPr>
        <w:t xml:space="preserve"> </w:t>
      </w:r>
      <w:r w:rsidRPr="00083932">
        <w:rPr>
          <w:sz w:val="24"/>
          <w:szCs w:val="24"/>
        </w:rPr>
        <w:t>Data</w:t>
      </w:r>
      <w:r w:rsidRPr="00083932">
        <w:rPr>
          <w:spacing w:val="-3"/>
          <w:sz w:val="24"/>
          <w:szCs w:val="24"/>
        </w:rPr>
        <w:t xml:space="preserve"> </w:t>
      </w:r>
      <w:r w:rsidRPr="00083932">
        <w:rPr>
          <w:sz w:val="24"/>
          <w:szCs w:val="24"/>
        </w:rPr>
        <w:t>points</w:t>
      </w:r>
      <w:r w:rsidRPr="00083932">
        <w:rPr>
          <w:spacing w:val="-3"/>
          <w:sz w:val="24"/>
          <w:szCs w:val="24"/>
        </w:rPr>
        <w:t xml:space="preserve"> </w:t>
      </w:r>
      <w:r w:rsidRPr="00083932">
        <w:rPr>
          <w:sz w:val="24"/>
          <w:szCs w:val="24"/>
        </w:rPr>
        <w:t>with</w:t>
      </w:r>
      <w:r w:rsidRPr="00083932">
        <w:rPr>
          <w:spacing w:val="-3"/>
          <w:sz w:val="24"/>
          <w:szCs w:val="24"/>
        </w:rPr>
        <w:t xml:space="preserve"> </w:t>
      </w:r>
      <w:r w:rsidRPr="00083932">
        <w:rPr>
          <w:sz w:val="24"/>
          <w:szCs w:val="24"/>
        </w:rPr>
        <w:t>a</w:t>
      </w:r>
      <w:r w:rsidRPr="00083932">
        <w:rPr>
          <w:spacing w:val="-3"/>
          <w:sz w:val="24"/>
          <w:szCs w:val="24"/>
        </w:rPr>
        <w:t xml:space="preserve"> </w:t>
      </w:r>
      <w:r w:rsidRPr="00083932">
        <w:rPr>
          <w:sz w:val="24"/>
          <w:szCs w:val="24"/>
        </w:rPr>
        <w:t>Z-score greater than 3 or less than -3 are typically considered outliers.</w:t>
      </w:r>
    </w:p>
    <w:p w14:paraId="56F6374C" w14:textId="005AEF72" w:rsidR="00775EC7" w:rsidRPr="00083932" w:rsidRDefault="00263BC5" w:rsidP="008A0F49">
      <w:pPr>
        <w:pStyle w:val="ListParagraph"/>
        <w:numPr>
          <w:ilvl w:val="1"/>
          <w:numId w:val="5"/>
        </w:numPr>
        <w:tabs>
          <w:tab w:val="left" w:pos="1538"/>
          <w:tab w:val="left" w:pos="1540"/>
        </w:tabs>
        <w:spacing w:line="360" w:lineRule="auto"/>
        <w:ind w:right="493" w:hanging="360"/>
        <w:rPr>
          <w:sz w:val="24"/>
          <w:szCs w:val="24"/>
        </w:rPr>
      </w:pPr>
      <w:r w:rsidRPr="00083932">
        <w:rPr>
          <w:b/>
          <w:sz w:val="24"/>
          <w:szCs w:val="24"/>
          <w:u w:val="single"/>
        </w:rPr>
        <w:t>Interquartile range (IQR)</w:t>
      </w:r>
      <w:r w:rsidRPr="00083932">
        <w:rPr>
          <w:b/>
          <w:sz w:val="24"/>
          <w:szCs w:val="24"/>
        </w:rPr>
        <w:t xml:space="preserve">: </w:t>
      </w:r>
      <w:r w:rsidRPr="00083932">
        <w:rPr>
          <w:sz w:val="24"/>
          <w:szCs w:val="24"/>
        </w:rPr>
        <w:t>The IQR is the range between the 25th and 75th percentiles</w:t>
      </w:r>
      <w:r w:rsidRPr="00083932">
        <w:rPr>
          <w:spacing w:val="-3"/>
          <w:sz w:val="24"/>
          <w:szCs w:val="24"/>
        </w:rPr>
        <w:t xml:space="preserve"> </w:t>
      </w:r>
      <w:r w:rsidRPr="00083932">
        <w:rPr>
          <w:sz w:val="24"/>
          <w:szCs w:val="24"/>
        </w:rPr>
        <w:t>of</w:t>
      </w:r>
      <w:r w:rsidRPr="00083932">
        <w:rPr>
          <w:spacing w:val="-2"/>
          <w:sz w:val="24"/>
          <w:szCs w:val="24"/>
        </w:rPr>
        <w:t xml:space="preserve"> </w:t>
      </w:r>
      <w:r w:rsidRPr="00083932">
        <w:rPr>
          <w:sz w:val="24"/>
          <w:szCs w:val="24"/>
        </w:rPr>
        <w:t>a</w:t>
      </w:r>
      <w:r w:rsidRPr="00083932">
        <w:rPr>
          <w:spacing w:val="-4"/>
          <w:sz w:val="24"/>
          <w:szCs w:val="24"/>
        </w:rPr>
        <w:t xml:space="preserve"> </w:t>
      </w:r>
      <w:r w:rsidRPr="00083932">
        <w:rPr>
          <w:sz w:val="24"/>
          <w:szCs w:val="24"/>
        </w:rPr>
        <w:t>dataset.</w:t>
      </w:r>
      <w:r w:rsidRPr="00083932">
        <w:rPr>
          <w:spacing w:val="-1"/>
          <w:sz w:val="24"/>
          <w:szCs w:val="24"/>
        </w:rPr>
        <w:t xml:space="preserve"> </w:t>
      </w:r>
      <w:r w:rsidRPr="00083932">
        <w:rPr>
          <w:sz w:val="24"/>
          <w:szCs w:val="24"/>
        </w:rPr>
        <w:t>Data</w:t>
      </w:r>
      <w:r w:rsidRPr="00083932">
        <w:rPr>
          <w:spacing w:val="-3"/>
          <w:sz w:val="24"/>
          <w:szCs w:val="24"/>
        </w:rPr>
        <w:t xml:space="preserve"> </w:t>
      </w:r>
      <w:r w:rsidRPr="00083932">
        <w:rPr>
          <w:sz w:val="24"/>
          <w:szCs w:val="24"/>
        </w:rPr>
        <w:t>points</w:t>
      </w:r>
      <w:r w:rsidRPr="00083932">
        <w:rPr>
          <w:spacing w:val="-3"/>
          <w:sz w:val="24"/>
          <w:szCs w:val="24"/>
        </w:rPr>
        <w:t xml:space="preserve"> </w:t>
      </w:r>
      <w:r w:rsidRPr="00083932">
        <w:rPr>
          <w:sz w:val="24"/>
          <w:szCs w:val="24"/>
        </w:rPr>
        <w:t>that</w:t>
      </w:r>
      <w:r w:rsidRPr="00083932">
        <w:rPr>
          <w:spacing w:val="-3"/>
          <w:sz w:val="24"/>
          <w:szCs w:val="24"/>
        </w:rPr>
        <w:t xml:space="preserve"> </w:t>
      </w:r>
      <w:r w:rsidRPr="00083932">
        <w:rPr>
          <w:sz w:val="24"/>
          <w:szCs w:val="24"/>
        </w:rPr>
        <w:t>fall</w:t>
      </w:r>
      <w:r w:rsidRPr="00083932">
        <w:rPr>
          <w:spacing w:val="-3"/>
          <w:sz w:val="24"/>
          <w:szCs w:val="24"/>
        </w:rPr>
        <w:t xml:space="preserve"> </w:t>
      </w:r>
      <w:r w:rsidRPr="00083932">
        <w:rPr>
          <w:sz w:val="24"/>
          <w:szCs w:val="24"/>
        </w:rPr>
        <w:t>more</w:t>
      </w:r>
      <w:r w:rsidRPr="00083932">
        <w:rPr>
          <w:spacing w:val="-3"/>
          <w:sz w:val="24"/>
          <w:szCs w:val="24"/>
        </w:rPr>
        <w:t xml:space="preserve"> </w:t>
      </w:r>
      <w:r w:rsidRPr="00083932">
        <w:rPr>
          <w:sz w:val="24"/>
          <w:szCs w:val="24"/>
        </w:rPr>
        <w:t>than</w:t>
      </w:r>
      <w:r w:rsidRPr="00083932">
        <w:rPr>
          <w:spacing w:val="-3"/>
          <w:sz w:val="24"/>
          <w:szCs w:val="24"/>
        </w:rPr>
        <w:t xml:space="preserve"> </w:t>
      </w:r>
      <w:r w:rsidRPr="00083932">
        <w:rPr>
          <w:sz w:val="24"/>
          <w:szCs w:val="24"/>
        </w:rPr>
        <w:t>1.5</w:t>
      </w:r>
      <w:r w:rsidRPr="00083932">
        <w:rPr>
          <w:spacing w:val="-3"/>
          <w:sz w:val="24"/>
          <w:szCs w:val="24"/>
        </w:rPr>
        <w:t xml:space="preserve"> </w:t>
      </w:r>
      <w:r w:rsidRPr="00083932">
        <w:rPr>
          <w:sz w:val="24"/>
          <w:szCs w:val="24"/>
        </w:rPr>
        <w:t>times</w:t>
      </w:r>
      <w:r w:rsidRPr="00083932">
        <w:rPr>
          <w:spacing w:val="-3"/>
          <w:sz w:val="24"/>
          <w:szCs w:val="24"/>
        </w:rPr>
        <w:t xml:space="preserve"> </w:t>
      </w:r>
      <w:r w:rsidRPr="00083932">
        <w:rPr>
          <w:sz w:val="24"/>
          <w:szCs w:val="24"/>
        </w:rPr>
        <w:t>the</w:t>
      </w:r>
      <w:r w:rsidRPr="00083932">
        <w:rPr>
          <w:spacing w:val="-3"/>
          <w:sz w:val="24"/>
          <w:szCs w:val="24"/>
        </w:rPr>
        <w:t xml:space="preserve"> </w:t>
      </w:r>
      <w:r w:rsidRPr="00083932">
        <w:rPr>
          <w:sz w:val="24"/>
          <w:szCs w:val="24"/>
        </w:rPr>
        <w:t>IQR</w:t>
      </w:r>
      <w:r w:rsidRPr="00083932">
        <w:rPr>
          <w:spacing w:val="-3"/>
          <w:sz w:val="24"/>
          <w:szCs w:val="24"/>
        </w:rPr>
        <w:t xml:space="preserve"> </w:t>
      </w:r>
      <w:r w:rsidRPr="00083932">
        <w:rPr>
          <w:sz w:val="24"/>
          <w:szCs w:val="24"/>
        </w:rPr>
        <w:t>above the 75th percentile or below the</w:t>
      </w:r>
      <w:r w:rsidRPr="00083932">
        <w:rPr>
          <w:spacing w:val="-1"/>
          <w:sz w:val="24"/>
          <w:szCs w:val="24"/>
        </w:rPr>
        <w:t xml:space="preserve"> </w:t>
      </w:r>
      <w:r w:rsidRPr="00083932">
        <w:rPr>
          <w:sz w:val="24"/>
          <w:szCs w:val="24"/>
        </w:rPr>
        <w:t>25th percentile is typically considered outliers.</w:t>
      </w:r>
      <w:r w:rsidR="00775EC7" w:rsidRPr="00083932">
        <w:rPr>
          <w:sz w:val="24"/>
          <w:szCs w:val="24"/>
        </w:rPr>
        <w:t xml:space="preserve"> </w:t>
      </w:r>
    </w:p>
    <w:p w14:paraId="227C0A3D" w14:textId="77777777" w:rsidR="00775EC7" w:rsidRDefault="00775EC7" w:rsidP="00083932"/>
    <w:p w14:paraId="53BE4AE5" w14:textId="3EB435AD" w:rsidR="00775EC7" w:rsidRPr="00A27564" w:rsidRDefault="00775EC7" w:rsidP="008A0F49">
      <w:pPr>
        <w:spacing w:line="360" w:lineRule="auto"/>
        <w:ind w:left="502"/>
        <w:rPr>
          <w:rStyle w:val="Emphasis"/>
          <w:b/>
          <w:bCs/>
          <w:i w:val="0"/>
          <w:iCs w:val="0"/>
          <w:color w:val="7F7F7F" w:themeColor="text1" w:themeTint="80"/>
          <w:sz w:val="24"/>
          <w:szCs w:val="24"/>
          <w:u w:val="single"/>
        </w:rPr>
      </w:pPr>
      <w:r w:rsidRPr="00A27564">
        <w:rPr>
          <w:rStyle w:val="Emphasis"/>
          <w:b/>
          <w:bCs/>
          <w:i w:val="0"/>
          <w:iCs w:val="0"/>
          <w:color w:val="7F7F7F" w:themeColor="text1" w:themeTint="80"/>
          <w:sz w:val="24"/>
          <w:szCs w:val="24"/>
          <w:u w:val="single"/>
        </w:rPr>
        <w:t>Screenshot from the notebook:</w:t>
      </w:r>
    </w:p>
    <w:p w14:paraId="464C1738" w14:textId="77777777" w:rsidR="00775EC7" w:rsidRDefault="00775EC7" w:rsidP="008A0F49">
      <w:pPr>
        <w:pStyle w:val="BodyText"/>
        <w:spacing w:line="360" w:lineRule="auto"/>
        <w:rPr>
          <w:b/>
          <w:sz w:val="5"/>
        </w:rPr>
      </w:pPr>
    </w:p>
    <w:p w14:paraId="7023ABFD" w14:textId="1C84610F" w:rsidR="00775EC7" w:rsidRPr="00A27564" w:rsidRDefault="00775EC7" w:rsidP="008A0F49">
      <w:pPr>
        <w:pStyle w:val="Subtitle"/>
        <w:numPr>
          <w:ilvl w:val="0"/>
          <w:numId w:val="16"/>
        </w:numPr>
        <w:spacing w:line="360" w:lineRule="auto"/>
        <w:rPr>
          <w:rFonts w:ascii="Times New Roman" w:hAnsi="Times New Roman" w:cs="Times New Roman"/>
          <w:b/>
          <w:bCs/>
          <w:noProof/>
          <w:color w:val="000000" w:themeColor="text1"/>
          <w:sz w:val="28"/>
          <w:szCs w:val="28"/>
          <w:u w:val="single"/>
        </w:rPr>
      </w:pPr>
      <w:r w:rsidRPr="00A27564">
        <w:rPr>
          <w:rFonts w:ascii="Times New Roman" w:hAnsi="Times New Roman" w:cs="Times New Roman"/>
          <w:b/>
          <w:bCs/>
          <w:noProof/>
          <w:color w:val="000000" w:themeColor="text1"/>
          <w:sz w:val="28"/>
          <w:szCs w:val="28"/>
          <w:u w:val="single"/>
          <w:lang w:val="en-IN" w:eastAsia="en-IN"/>
        </w:rPr>
        <w:drawing>
          <wp:anchor distT="0" distB="0" distL="114300" distR="114300" simplePos="0" relativeHeight="251714048" behindDoc="0" locked="0" layoutInCell="1" allowOverlap="1" wp14:anchorId="135FDA95" wp14:editId="63DBBCDC">
            <wp:simplePos x="0" y="0"/>
            <wp:positionH relativeFrom="column">
              <wp:posOffset>554355</wp:posOffset>
            </wp:positionH>
            <wp:positionV relativeFrom="paragraph">
              <wp:posOffset>400685</wp:posOffset>
            </wp:positionV>
            <wp:extent cx="4284000" cy="2897848"/>
            <wp:effectExtent l="0" t="0" r="2540" b="0"/>
            <wp:wrapTopAndBottom/>
            <wp:docPr id="107660303" name="Picture 12" descr="A graph with a ba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03" name="Picture 12" descr="A graph with a bar and a lin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6565" r="12351"/>
                    <a:stretch/>
                  </pic:blipFill>
                  <pic:spPr bwMode="auto">
                    <a:xfrm>
                      <a:off x="0" y="0"/>
                      <a:ext cx="4284000" cy="2897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7564">
        <w:rPr>
          <w:rFonts w:ascii="Times New Roman" w:hAnsi="Times New Roman" w:cs="Times New Roman"/>
          <w:b/>
          <w:bCs/>
          <w:noProof/>
          <w:color w:val="000000" w:themeColor="text1"/>
          <w:sz w:val="28"/>
          <w:szCs w:val="28"/>
          <w:u w:val="single"/>
        </w:rPr>
        <w:t>Checking for outliers:</w:t>
      </w:r>
    </w:p>
    <w:p w14:paraId="22B367F4" w14:textId="2389F14A" w:rsidR="00B51590" w:rsidRPr="00404B1A" w:rsidRDefault="00B51590" w:rsidP="00404B1A">
      <w:pPr>
        <w:pStyle w:val="ListParagraph"/>
        <w:numPr>
          <w:ilvl w:val="1"/>
          <w:numId w:val="5"/>
        </w:numPr>
        <w:tabs>
          <w:tab w:val="left" w:pos="1540"/>
        </w:tabs>
        <w:spacing w:line="360" w:lineRule="auto"/>
        <w:ind w:right="520" w:hanging="360"/>
        <w:rPr>
          <w:sz w:val="24"/>
        </w:rPr>
        <w:sectPr w:rsidR="00B51590" w:rsidRPr="00404B1A" w:rsidSect="00702060">
          <w:headerReference w:type="even" r:id="rId52"/>
          <w:headerReference w:type="default" r:id="rId53"/>
          <w:footerReference w:type="even" r:id="rId54"/>
          <w:footerReference w:type="default" r:id="rId55"/>
          <w:pgSz w:w="12240" w:h="15840"/>
          <w:pgMar w:top="1280" w:right="1200" w:bottom="1240" w:left="1340" w:header="200" w:footer="1051" w:gutter="0"/>
          <w:cols w:space="720"/>
        </w:sectPr>
      </w:pPr>
    </w:p>
    <w:p w14:paraId="5A14FF9E" w14:textId="05991D53" w:rsidR="00B51590" w:rsidRDefault="00B51590">
      <w:pPr>
        <w:pStyle w:val="BodyText"/>
        <w:spacing w:line="59" w:lineRule="exact"/>
        <w:ind w:left="100"/>
        <w:rPr>
          <w:sz w:val="5"/>
        </w:rPr>
      </w:pPr>
    </w:p>
    <w:p w14:paraId="729F2F08" w14:textId="46D3CEB6" w:rsidR="00B51590" w:rsidRDefault="00775EC7">
      <w:pPr>
        <w:pStyle w:val="BodyText"/>
        <w:spacing w:before="164"/>
      </w:pPr>
      <w:r w:rsidRPr="009C5B65">
        <w:rPr>
          <w:noProof/>
          <w:sz w:val="28"/>
          <w:szCs w:val="28"/>
          <w:u w:val="single"/>
          <w:lang w:val="en-IN" w:eastAsia="en-IN"/>
        </w:rPr>
        <w:drawing>
          <wp:anchor distT="0" distB="0" distL="114300" distR="114300" simplePos="0" relativeHeight="251716096" behindDoc="0" locked="0" layoutInCell="1" allowOverlap="1" wp14:anchorId="7DFA5867" wp14:editId="46ADF6C8">
            <wp:simplePos x="0" y="0"/>
            <wp:positionH relativeFrom="column">
              <wp:posOffset>438150</wp:posOffset>
            </wp:positionH>
            <wp:positionV relativeFrom="paragraph">
              <wp:posOffset>291465</wp:posOffset>
            </wp:positionV>
            <wp:extent cx="4428000" cy="3292240"/>
            <wp:effectExtent l="0" t="0" r="0" b="3810"/>
            <wp:wrapTopAndBottom/>
            <wp:docPr id="52531858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8588" name="Picture 14" descr="A screen shot of a computer&#10;&#10;Description automatically generated"/>
                    <pic:cNvPicPr/>
                  </pic:nvPicPr>
                  <pic:blipFill rotWithShape="1">
                    <a:blip r:embed="rId56">
                      <a:extLst>
                        <a:ext uri="{28A0092B-C50C-407E-A947-70E740481C1C}">
                          <a14:useLocalDpi xmlns:a14="http://schemas.microsoft.com/office/drawing/2010/main" val="0"/>
                        </a:ext>
                      </a:extLst>
                    </a:blip>
                    <a:srcRect l="8935" t="683" r="10514"/>
                    <a:stretch/>
                  </pic:blipFill>
                  <pic:spPr bwMode="auto">
                    <a:xfrm>
                      <a:off x="0" y="0"/>
                      <a:ext cx="4428000" cy="329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5ADFB" w14:textId="46474070" w:rsidR="00404B1A" w:rsidRDefault="00775EC7" w:rsidP="001E17EF">
      <w:r>
        <w:rPr>
          <w:noProof/>
          <w:lang w:val="en-IN" w:eastAsia="en-IN"/>
        </w:rPr>
        <w:drawing>
          <wp:anchor distT="0" distB="0" distL="114300" distR="114300" simplePos="0" relativeHeight="251702784" behindDoc="0" locked="0" layoutInCell="1" allowOverlap="1" wp14:anchorId="3D59ADF4" wp14:editId="5B77066D">
            <wp:simplePos x="0" y="0"/>
            <wp:positionH relativeFrom="column">
              <wp:posOffset>568960</wp:posOffset>
            </wp:positionH>
            <wp:positionV relativeFrom="paragraph">
              <wp:posOffset>3572683</wp:posOffset>
            </wp:positionV>
            <wp:extent cx="4356000" cy="3183440"/>
            <wp:effectExtent l="0" t="0" r="6985" b="0"/>
            <wp:wrapTopAndBottom/>
            <wp:docPr id="1549930872"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0872" name="Picture 9" descr="A screen shot of a graph&#10;&#10;Description automatically generated"/>
                    <pic:cNvPicPr/>
                  </pic:nvPicPr>
                  <pic:blipFill rotWithShape="1">
                    <a:blip r:embed="rId57" cstate="print">
                      <a:extLst>
                        <a:ext uri="{28A0092B-C50C-407E-A947-70E740481C1C}">
                          <a14:useLocalDpi xmlns:a14="http://schemas.microsoft.com/office/drawing/2010/main" val="0"/>
                        </a:ext>
                      </a:extLst>
                    </a:blip>
                    <a:srcRect l="8080" r="8140"/>
                    <a:stretch/>
                  </pic:blipFill>
                  <pic:spPr bwMode="auto">
                    <a:xfrm>
                      <a:off x="0" y="0"/>
                      <a:ext cx="4356000" cy="318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0D5374" w14:textId="3E333DDE" w:rsidR="001E17EF" w:rsidRDefault="001E17EF" w:rsidP="008A0F49">
      <w:pPr>
        <w:pStyle w:val="BodyText"/>
        <w:spacing w:before="121" w:line="360" w:lineRule="auto"/>
        <w:ind w:left="820"/>
      </w:pPr>
      <w:r w:rsidRPr="00404B1A">
        <w:t>From the above graphs, we can see that there are outliers in the</w:t>
      </w:r>
      <w:r>
        <w:t xml:space="preserve"> variables we have taken samples such as </w:t>
      </w:r>
      <w:r w:rsidRPr="00404B1A">
        <w:t xml:space="preserve"> vol_3g_mb_diff, aon and, </w:t>
      </w:r>
      <w:r>
        <w:t>average revenue per user (</w:t>
      </w:r>
      <w:r w:rsidRPr="00404B1A">
        <w:t>arpu_diff</w:t>
      </w:r>
      <w:r>
        <w:t>)</w:t>
      </w:r>
      <w:r w:rsidRPr="00404B1A">
        <w:t>, which would be handled through transformation in further steps.</w:t>
      </w:r>
    </w:p>
    <w:p w14:paraId="47E70ABA" w14:textId="77777777" w:rsidR="008A0F49" w:rsidRDefault="008A0F49" w:rsidP="00812FBF">
      <w:pPr>
        <w:rPr>
          <w:rFonts w:ascii="Arial" w:hAnsi="Arial" w:cs="Arial"/>
          <w:b/>
          <w:color w:val="202124"/>
          <w:sz w:val="28"/>
          <w:szCs w:val="28"/>
          <w:shd w:val="clear" w:color="auto" w:fill="FFFFFF"/>
        </w:rPr>
      </w:pPr>
    </w:p>
    <w:p w14:paraId="588CF5B3" w14:textId="77777777" w:rsidR="008A0F49" w:rsidRDefault="008A0F49" w:rsidP="00812FBF">
      <w:pPr>
        <w:rPr>
          <w:rFonts w:ascii="Arial" w:hAnsi="Arial" w:cs="Arial"/>
          <w:b/>
          <w:color w:val="202124"/>
          <w:sz w:val="28"/>
          <w:szCs w:val="28"/>
          <w:shd w:val="clear" w:color="auto" w:fill="FFFFFF"/>
        </w:rPr>
      </w:pPr>
    </w:p>
    <w:p w14:paraId="2B89B524" w14:textId="75BE8982" w:rsidR="00812FBF" w:rsidRPr="007468F5" w:rsidRDefault="00812FBF" w:rsidP="00812FBF">
      <w:pPr>
        <w:rPr>
          <w:b/>
          <w:color w:val="202124"/>
          <w:sz w:val="28"/>
          <w:szCs w:val="28"/>
          <w:u w:val="single"/>
          <w:shd w:val="clear" w:color="auto" w:fill="FFFFFF"/>
        </w:rPr>
      </w:pPr>
      <w:r w:rsidRPr="007468F5">
        <w:rPr>
          <w:b/>
          <w:color w:val="202124"/>
          <w:sz w:val="28"/>
          <w:szCs w:val="28"/>
          <w:u w:val="single"/>
          <w:shd w:val="clear" w:color="auto" w:fill="FFFFFF"/>
        </w:rPr>
        <w:lastRenderedPageBreak/>
        <w:t>Percentage of Negative Values in Each Features:</w:t>
      </w:r>
    </w:p>
    <w:p w14:paraId="066C3E19" w14:textId="5A663633" w:rsidR="00812FBF" w:rsidRPr="00083932" w:rsidRDefault="007468F5" w:rsidP="00812FBF">
      <w:pPr>
        <w:rPr>
          <w:rStyle w:val="Strong"/>
          <w:bCs w:val="0"/>
          <w:sz w:val="28"/>
          <w:szCs w:val="28"/>
        </w:rPr>
      </w:pPr>
      <w:r>
        <w:rPr>
          <w:b/>
          <w:noProof/>
          <w:sz w:val="28"/>
          <w:szCs w:val="28"/>
          <w:lang w:val="en-IN" w:eastAsia="en-IN"/>
        </w:rPr>
        <w:drawing>
          <wp:anchor distT="0" distB="0" distL="114300" distR="114300" simplePos="0" relativeHeight="251726336" behindDoc="0" locked="0" layoutInCell="1" allowOverlap="1" wp14:anchorId="7B2BF0F3" wp14:editId="330FCA33">
            <wp:simplePos x="0" y="0"/>
            <wp:positionH relativeFrom="margin">
              <wp:posOffset>0</wp:posOffset>
            </wp:positionH>
            <wp:positionV relativeFrom="paragraph">
              <wp:posOffset>185420</wp:posOffset>
            </wp:positionV>
            <wp:extent cx="6159500" cy="53263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wnload (2).png"/>
                    <pic:cNvPicPr/>
                  </pic:nvPicPr>
                  <pic:blipFill>
                    <a:blip r:embed="rId58">
                      <a:extLst>
                        <a:ext uri="{28A0092B-C50C-407E-A947-70E740481C1C}">
                          <a14:useLocalDpi xmlns:a14="http://schemas.microsoft.com/office/drawing/2010/main" val="0"/>
                        </a:ext>
                      </a:extLst>
                    </a:blip>
                    <a:stretch>
                      <a:fillRect/>
                    </a:stretch>
                  </pic:blipFill>
                  <pic:spPr>
                    <a:xfrm>
                      <a:off x="0" y="0"/>
                      <a:ext cx="6159500" cy="5326380"/>
                    </a:xfrm>
                    <a:prstGeom prst="rect">
                      <a:avLst/>
                    </a:prstGeom>
                  </pic:spPr>
                </pic:pic>
              </a:graphicData>
            </a:graphic>
          </wp:anchor>
        </w:drawing>
      </w:r>
    </w:p>
    <w:p w14:paraId="57FEA745" w14:textId="7C1A2219" w:rsidR="00812FBF" w:rsidRPr="008A0F49" w:rsidRDefault="00812FBF" w:rsidP="008A0F49">
      <w:pPr>
        <w:spacing w:line="360" w:lineRule="auto"/>
        <w:rPr>
          <w:sz w:val="28"/>
          <w:szCs w:val="28"/>
        </w:rPr>
      </w:pPr>
      <w:r w:rsidRPr="00083932">
        <w:rPr>
          <w:rStyle w:val="Strong"/>
          <w:b w:val="0"/>
          <w:color w:val="000000"/>
          <w:sz w:val="24"/>
          <w:szCs w:val="24"/>
          <w:shd w:val="clear" w:color="auto" w:fill="FFFFFF"/>
        </w:rPr>
        <w:t>We can see that the non-churn users has more number of negative value than churn users. So, the feature engineering what we done is correct.</w:t>
      </w:r>
    </w:p>
    <w:p w14:paraId="0AD41246" w14:textId="77777777" w:rsidR="00550C41" w:rsidRDefault="00550C41" w:rsidP="008A0F49">
      <w:pPr>
        <w:spacing w:line="360" w:lineRule="auto"/>
        <w:rPr>
          <w:b/>
          <w:color w:val="202124"/>
          <w:sz w:val="28"/>
          <w:szCs w:val="28"/>
          <w:u w:val="single"/>
          <w:shd w:val="clear" w:color="auto" w:fill="FFFFFF"/>
        </w:rPr>
      </w:pPr>
    </w:p>
    <w:p w14:paraId="4F1B49BD" w14:textId="77777777" w:rsidR="00550C41" w:rsidRDefault="00550C41" w:rsidP="008A0F49">
      <w:pPr>
        <w:spacing w:line="360" w:lineRule="auto"/>
        <w:rPr>
          <w:b/>
          <w:color w:val="202124"/>
          <w:sz w:val="28"/>
          <w:szCs w:val="28"/>
          <w:u w:val="single"/>
          <w:shd w:val="clear" w:color="auto" w:fill="FFFFFF"/>
        </w:rPr>
      </w:pPr>
    </w:p>
    <w:p w14:paraId="659C80BC" w14:textId="77777777" w:rsidR="00550C41" w:rsidRDefault="00550C41" w:rsidP="008A0F49">
      <w:pPr>
        <w:spacing w:line="360" w:lineRule="auto"/>
        <w:rPr>
          <w:b/>
          <w:color w:val="202124"/>
          <w:sz w:val="28"/>
          <w:szCs w:val="28"/>
          <w:u w:val="single"/>
          <w:shd w:val="clear" w:color="auto" w:fill="FFFFFF"/>
        </w:rPr>
      </w:pPr>
    </w:p>
    <w:p w14:paraId="31744F33" w14:textId="77777777" w:rsidR="00550C41" w:rsidRDefault="00550C41" w:rsidP="008A0F49">
      <w:pPr>
        <w:spacing w:line="360" w:lineRule="auto"/>
        <w:rPr>
          <w:b/>
          <w:color w:val="202124"/>
          <w:sz w:val="28"/>
          <w:szCs w:val="28"/>
          <w:u w:val="single"/>
          <w:shd w:val="clear" w:color="auto" w:fill="FFFFFF"/>
        </w:rPr>
      </w:pPr>
    </w:p>
    <w:p w14:paraId="67775F4A" w14:textId="77777777" w:rsidR="00550C41" w:rsidRDefault="00550C41" w:rsidP="008A0F49">
      <w:pPr>
        <w:spacing w:line="360" w:lineRule="auto"/>
        <w:rPr>
          <w:b/>
          <w:color w:val="202124"/>
          <w:sz w:val="28"/>
          <w:szCs w:val="28"/>
          <w:u w:val="single"/>
          <w:shd w:val="clear" w:color="auto" w:fill="FFFFFF"/>
        </w:rPr>
      </w:pPr>
    </w:p>
    <w:p w14:paraId="37044A70" w14:textId="77777777" w:rsidR="00550C41" w:rsidRDefault="00550C41" w:rsidP="008A0F49">
      <w:pPr>
        <w:spacing w:line="360" w:lineRule="auto"/>
        <w:rPr>
          <w:b/>
          <w:color w:val="202124"/>
          <w:sz w:val="28"/>
          <w:szCs w:val="28"/>
          <w:u w:val="single"/>
          <w:shd w:val="clear" w:color="auto" w:fill="FFFFFF"/>
        </w:rPr>
      </w:pPr>
    </w:p>
    <w:p w14:paraId="3A906A50" w14:textId="058E1690" w:rsidR="00812FBF" w:rsidRPr="00083932" w:rsidRDefault="00812FBF" w:rsidP="008A0F49">
      <w:pPr>
        <w:spacing w:line="360" w:lineRule="auto"/>
        <w:rPr>
          <w:b/>
          <w:color w:val="202124"/>
          <w:sz w:val="28"/>
          <w:szCs w:val="28"/>
          <w:u w:val="single"/>
          <w:shd w:val="clear" w:color="auto" w:fill="FFFFFF"/>
        </w:rPr>
      </w:pPr>
      <w:r w:rsidRPr="00083932">
        <w:rPr>
          <w:b/>
          <w:color w:val="202124"/>
          <w:sz w:val="28"/>
          <w:szCs w:val="28"/>
          <w:u w:val="single"/>
          <w:shd w:val="clear" w:color="auto" w:fill="FFFFFF"/>
        </w:rPr>
        <w:lastRenderedPageBreak/>
        <w:t>Scaling of the Data:</w:t>
      </w:r>
    </w:p>
    <w:p w14:paraId="514B5D19" w14:textId="77777777" w:rsidR="00812FBF" w:rsidRPr="00083932" w:rsidRDefault="00812FBF" w:rsidP="008A0F49">
      <w:pPr>
        <w:spacing w:line="360" w:lineRule="auto"/>
        <w:rPr>
          <w:sz w:val="24"/>
          <w:szCs w:val="24"/>
        </w:rPr>
      </w:pPr>
      <w:r w:rsidRPr="00083932">
        <w:rPr>
          <w:color w:val="202124"/>
          <w:sz w:val="24"/>
          <w:szCs w:val="24"/>
          <w:shd w:val="clear" w:color="auto" w:fill="FFFFFF"/>
        </w:rPr>
        <w:t>Standard scaling is a valuable preprocessing step in telecom churn prediction as it improves model stability, convergence, and interpretability, leading to more reliable and accurate predictions.</w:t>
      </w:r>
    </w:p>
    <w:p w14:paraId="020684D7" w14:textId="0BEAF5AF" w:rsidR="00812FBF" w:rsidRPr="001948CB" w:rsidRDefault="00E36ED9" w:rsidP="001948CB">
      <w:pPr>
        <w:rPr>
          <w:b/>
          <w:sz w:val="5"/>
          <w:szCs w:val="24"/>
        </w:rPr>
      </w:pPr>
      <w:r>
        <w:rPr>
          <w:noProof/>
          <w:lang w:val="en-IN" w:eastAsia="en-IN"/>
        </w:rPr>
        <w:drawing>
          <wp:inline distT="0" distB="0" distL="0" distR="0" wp14:anchorId="3FFCBDD6" wp14:editId="5E0B86DE">
            <wp:extent cx="5249008" cy="1419423"/>
            <wp:effectExtent l="0" t="0" r="8890" b="9525"/>
            <wp:docPr id="1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49008" cy="1419423"/>
                    </a:xfrm>
                    <a:prstGeom prst="rect">
                      <a:avLst/>
                    </a:prstGeom>
                  </pic:spPr>
                </pic:pic>
              </a:graphicData>
            </a:graphic>
          </wp:inline>
        </w:drawing>
      </w:r>
    </w:p>
    <w:p w14:paraId="4EA864D9" w14:textId="3D0D3BC1" w:rsidR="00404B1A" w:rsidRDefault="00404B1A" w:rsidP="001E17EF">
      <w:pPr>
        <w:pStyle w:val="BodyText"/>
        <w:spacing w:before="121" w:line="360" w:lineRule="auto"/>
        <w:rPr>
          <w:noProof/>
        </w:rPr>
      </w:pPr>
    </w:p>
    <w:p w14:paraId="59FCB108" w14:textId="77777777" w:rsidR="00550C41" w:rsidRPr="00566534" w:rsidRDefault="00550C41" w:rsidP="00550C41">
      <w:pPr>
        <w:pStyle w:val="BodyText"/>
        <w:spacing w:before="121" w:line="360" w:lineRule="auto"/>
        <w:rPr>
          <w:b/>
          <w:sz w:val="28"/>
          <w:szCs w:val="28"/>
          <w:u w:val="single"/>
        </w:rPr>
      </w:pPr>
      <w:r w:rsidRPr="00566534">
        <w:rPr>
          <w:b/>
          <w:sz w:val="28"/>
          <w:szCs w:val="28"/>
          <w:u w:val="single"/>
        </w:rPr>
        <w:t>Transformation Technique:</w:t>
      </w:r>
    </w:p>
    <w:p w14:paraId="4E2053FA" w14:textId="77777777" w:rsidR="00550C41" w:rsidRDefault="00550C41" w:rsidP="00550C41">
      <w:pPr>
        <w:pStyle w:val="BodyText"/>
        <w:numPr>
          <w:ilvl w:val="0"/>
          <w:numId w:val="16"/>
        </w:numPr>
        <w:spacing w:before="121" w:line="360" w:lineRule="auto"/>
        <w:ind w:left="720"/>
      </w:pPr>
      <w:r>
        <w:t>P</w:t>
      </w:r>
      <w:r w:rsidRPr="00E877E5">
        <w:t xml:space="preserve">ower transformations are valuable preprocessing steps in telecom churn prediction as they can improve the performance and interpretability of machine learning models by addressing issues related to skewed distributions, heteroscedasticity, non-linearity, and outliers in the data. </w:t>
      </w:r>
    </w:p>
    <w:p w14:paraId="49427004" w14:textId="77777777" w:rsidR="00550C41" w:rsidRDefault="00550C41" w:rsidP="00550C41">
      <w:pPr>
        <w:pStyle w:val="BodyText"/>
        <w:numPr>
          <w:ilvl w:val="0"/>
          <w:numId w:val="16"/>
        </w:numPr>
        <w:spacing w:before="121" w:line="360" w:lineRule="auto"/>
        <w:ind w:left="720"/>
      </w:pPr>
      <w:r>
        <w:t>W</w:t>
      </w:r>
      <w:r w:rsidRPr="00E877E5">
        <w:t>e have used Yeo-Johnson method to transform the variables in which outliers are present</w:t>
      </w:r>
      <w:r>
        <w:t>.</w:t>
      </w:r>
      <w:r w:rsidRPr="00E877E5">
        <w:t xml:space="preserve"> Since Yeo-Johnson transformation can handle both positive and n</w:t>
      </w:r>
      <w:r>
        <w:t>egative values we have used it.</w:t>
      </w:r>
    </w:p>
    <w:p w14:paraId="14D02D43" w14:textId="77777777" w:rsidR="00550C41" w:rsidRDefault="00550C41" w:rsidP="00550C41">
      <w:pPr>
        <w:rPr>
          <w:sz w:val="24"/>
          <w:szCs w:val="24"/>
        </w:rPr>
      </w:pPr>
      <w:r>
        <w:rPr>
          <w:noProof/>
          <w:lang w:val="en-IN" w:eastAsia="en-IN"/>
        </w:rPr>
        <w:drawing>
          <wp:anchor distT="0" distB="0" distL="114300" distR="114300" simplePos="0" relativeHeight="251731456" behindDoc="0" locked="0" layoutInCell="1" allowOverlap="1" wp14:anchorId="116514B9" wp14:editId="6DD8A537">
            <wp:simplePos x="0" y="0"/>
            <wp:positionH relativeFrom="page">
              <wp:posOffset>1231900</wp:posOffset>
            </wp:positionH>
            <wp:positionV relativeFrom="paragraph">
              <wp:posOffset>250825</wp:posOffset>
            </wp:positionV>
            <wp:extent cx="5496692" cy="1438476"/>
            <wp:effectExtent l="0" t="0" r="0" b="9525"/>
            <wp:wrapThrough wrapText="bothSides">
              <wp:wrapPolygon edited="0">
                <wp:start x="0" y="0"/>
                <wp:lineTo x="0" y="21457"/>
                <wp:lineTo x="21485" y="214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09 095220.png"/>
                    <pic:cNvPicPr/>
                  </pic:nvPicPr>
                  <pic:blipFill>
                    <a:blip r:embed="rId60">
                      <a:extLst>
                        <a:ext uri="{28A0092B-C50C-407E-A947-70E740481C1C}">
                          <a14:useLocalDpi xmlns:a14="http://schemas.microsoft.com/office/drawing/2010/main" val="0"/>
                        </a:ext>
                      </a:extLst>
                    </a:blip>
                    <a:stretch>
                      <a:fillRect/>
                    </a:stretch>
                  </pic:blipFill>
                  <pic:spPr>
                    <a:xfrm>
                      <a:off x="0" y="0"/>
                      <a:ext cx="5496692" cy="1438476"/>
                    </a:xfrm>
                    <a:prstGeom prst="rect">
                      <a:avLst/>
                    </a:prstGeom>
                  </pic:spPr>
                </pic:pic>
              </a:graphicData>
            </a:graphic>
          </wp:anchor>
        </w:drawing>
      </w:r>
      <w:r>
        <w:br w:type="page"/>
      </w:r>
    </w:p>
    <w:p w14:paraId="44A0D573" w14:textId="77777777" w:rsidR="00550C41" w:rsidRDefault="00550C41" w:rsidP="00534BED">
      <w:pPr>
        <w:pStyle w:val="Subtitle"/>
        <w:rPr>
          <w:rFonts w:ascii="Times New Roman" w:hAnsi="Times New Roman" w:cs="Times New Roman"/>
          <w:b/>
          <w:bCs/>
          <w:color w:val="auto"/>
          <w:sz w:val="28"/>
          <w:szCs w:val="28"/>
          <w:u w:val="single"/>
        </w:rPr>
      </w:pPr>
    </w:p>
    <w:p w14:paraId="612700E5" w14:textId="62F28C0E" w:rsidR="00B51590" w:rsidRPr="008A0F49" w:rsidRDefault="00B65489" w:rsidP="00534BED">
      <w:pPr>
        <w:pStyle w:val="Subtitle"/>
        <w:rPr>
          <w:rFonts w:ascii="Times New Roman" w:hAnsi="Times New Roman" w:cs="Times New Roman"/>
          <w:b/>
          <w:bCs/>
          <w:color w:val="auto"/>
          <w:sz w:val="28"/>
          <w:szCs w:val="28"/>
          <w:u w:val="single"/>
        </w:rPr>
      </w:pPr>
      <w:r w:rsidRPr="008A0F49">
        <w:rPr>
          <w:rFonts w:ascii="Times New Roman" w:hAnsi="Times New Roman" w:cs="Times New Roman"/>
          <w:b/>
          <w:bCs/>
          <w:color w:val="auto"/>
          <w:sz w:val="28"/>
          <w:szCs w:val="28"/>
          <w:u w:val="single"/>
        </w:rPr>
        <w:t>Outlier Treatment:</w:t>
      </w:r>
    </w:p>
    <w:p w14:paraId="762C0A81" w14:textId="2D9882B9" w:rsidR="00B65489" w:rsidRDefault="001948CB" w:rsidP="00B65489">
      <w:pPr>
        <w:pStyle w:val="BodyText"/>
        <w:spacing w:before="121" w:line="360" w:lineRule="auto"/>
        <w:ind w:left="820"/>
        <w:rPr>
          <w:noProof/>
        </w:rPr>
      </w:pPr>
      <w:r>
        <w:rPr>
          <w:noProof/>
          <w:lang w:val="en-IN" w:eastAsia="en-IN"/>
        </w:rPr>
        <w:drawing>
          <wp:anchor distT="0" distB="0" distL="114300" distR="114300" simplePos="0" relativeHeight="251641344" behindDoc="0" locked="0" layoutInCell="1" allowOverlap="1" wp14:anchorId="7A0BA6D5" wp14:editId="0D1E08E3">
            <wp:simplePos x="0" y="0"/>
            <wp:positionH relativeFrom="column">
              <wp:posOffset>499745</wp:posOffset>
            </wp:positionH>
            <wp:positionV relativeFrom="paragraph">
              <wp:posOffset>3526155</wp:posOffset>
            </wp:positionV>
            <wp:extent cx="4677513" cy="2988000"/>
            <wp:effectExtent l="0" t="0" r="8890" b="3175"/>
            <wp:wrapTopAndBottom/>
            <wp:docPr id="633110430" name="Picture 17" descr="A blu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430" name="Picture 17" descr="A blue rectangular object with black lines&#10;&#10;Description automatically generated"/>
                    <pic:cNvPicPr/>
                  </pic:nvPicPr>
                  <pic:blipFill rotWithShape="1">
                    <a:blip r:embed="rId61">
                      <a:extLst>
                        <a:ext uri="{28A0092B-C50C-407E-A947-70E740481C1C}">
                          <a14:useLocalDpi xmlns:a14="http://schemas.microsoft.com/office/drawing/2010/main" val="0"/>
                        </a:ext>
                      </a:extLst>
                    </a:blip>
                    <a:srcRect l="7534" r="8228"/>
                    <a:stretch/>
                  </pic:blipFill>
                  <pic:spPr bwMode="auto">
                    <a:xfrm>
                      <a:off x="0" y="0"/>
                      <a:ext cx="4677513" cy="29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7EF" w:rsidRPr="009C5B65">
        <w:rPr>
          <w:b/>
          <w:bCs/>
          <w:noProof/>
          <w:lang w:val="en-IN" w:eastAsia="en-IN"/>
        </w:rPr>
        <w:drawing>
          <wp:anchor distT="0" distB="0" distL="114300" distR="114300" simplePos="0" relativeHeight="251621888" behindDoc="0" locked="0" layoutInCell="1" allowOverlap="1" wp14:anchorId="46015042" wp14:editId="55A52BEE">
            <wp:simplePos x="0" y="0"/>
            <wp:positionH relativeFrom="column">
              <wp:posOffset>345440</wp:posOffset>
            </wp:positionH>
            <wp:positionV relativeFrom="paragraph">
              <wp:posOffset>355600</wp:posOffset>
            </wp:positionV>
            <wp:extent cx="4603945" cy="3060000"/>
            <wp:effectExtent l="0" t="0" r="6350" b="7620"/>
            <wp:wrapTopAndBottom/>
            <wp:docPr id="1154016584" name="Picture 16" descr="A blue graph with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16584" name="Picture 16" descr="A blue graph with numbers"/>
                    <pic:cNvPicPr/>
                  </pic:nvPicPr>
                  <pic:blipFill rotWithShape="1">
                    <a:blip r:embed="rId62">
                      <a:extLst>
                        <a:ext uri="{28A0092B-C50C-407E-A947-70E740481C1C}">
                          <a14:useLocalDpi xmlns:a14="http://schemas.microsoft.com/office/drawing/2010/main" val="0"/>
                        </a:ext>
                      </a:extLst>
                    </a:blip>
                    <a:srcRect l="7674" r="11685"/>
                    <a:stretch/>
                  </pic:blipFill>
                  <pic:spPr bwMode="auto">
                    <a:xfrm>
                      <a:off x="0" y="0"/>
                      <a:ext cx="4603945" cy="30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87C78" w14:textId="30581090" w:rsidR="001E17EF" w:rsidRDefault="001E17EF" w:rsidP="001E17EF">
      <w:pPr>
        <w:pStyle w:val="BodyText"/>
        <w:spacing w:before="121" w:line="360" w:lineRule="auto"/>
      </w:pPr>
    </w:p>
    <w:p w14:paraId="741FE0C5" w14:textId="65B56162" w:rsidR="001E17EF" w:rsidRDefault="001E17EF" w:rsidP="001E17EF"/>
    <w:p w14:paraId="7B166768" w14:textId="77777777" w:rsidR="00550C41" w:rsidRDefault="00550C41" w:rsidP="00083932">
      <w:pPr>
        <w:pStyle w:val="BodyText"/>
        <w:spacing w:before="121" w:line="360" w:lineRule="auto"/>
      </w:pPr>
    </w:p>
    <w:p w14:paraId="5E818309" w14:textId="77777777" w:rsidR="00550C41" w:rsidRDefault="00550C41" w:rsidP="00083932">
      <w:pPr>
        <w:pStyle w:val="BodyText"/>
        <w:spacing w:before="121" w:line="360" w:lineRule="auto"/>
      </w:pPr>
    </w:p>
    <w:p w14:paraId="26BD82E9" w14:textId="77777777" w:rsidR="00550C41" w:rsidRDefault="00550C41" w:rsidP="00083932">
      <w:pPr>
        <w:pStyle w:val="BodyText"/>
        <w:spacing w:before="121" w:line="360" w:lineRule="auto"/>
      </w:pPr>
    </w:p>
    <w:p w14:paraId="29D1D8A2" w14:textId="248F6C96" w:rsidR="00550C41" w:rsidRDefault="00550C41" w:rsidP="00083932">
      <w:pPr>
        <w:pStyle w:val="BodyText"/>
        <w:spacing w:before="121" w:line="360" w:lineRule="auto"/>
      </w:pPr>
      <w:r>
        <w:rPr>
          <w:noProof/>
          <w:lang w:val="en-IN" w:eastAsia="en-IN"/>
        </w:rPr>
        <w:drawing>
          <wp:anchor distT="0" distB="0" distL="114300" distR="114300" simplePos="0" relativeHeight="251733504" behindDoc="0" locked="0" layoutInCell="1" allowOverlap="1" wp14:anchorId="589F0413" wp14:editId="1BEEA5C5">
            <wp:simplePos x="0" y="0"/>
            <wp:positionH relativeFrom="column">
              <wp:posOffset>624840</wp:posOffset>
            </wp:positionH>
            <wp:positionV relativeFrom="paragraph">
              <wp:posOffset>422275</wp:posOffset>
            </wp:positionV>
            <wp:extent cx="4283034" cy="2916000"/>
            <wp:effectExtent l="0" t="0" r="3810" b="0"/>
            <wp:wrapTopAndBottom/>
            <wp:docPr id="1406061882" name="Picture 18" descr="A graph with a bar and a number of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1882" name="Picture 18" descr="A graph with a bar and a number of numbers"/>
                    <pic:cNvPicPr/>
                  </pic:nvPicPr>
                  <pic:blipFill rotWithShape="1">
                    <a:blip r:embed="rId63">
                      <a:extLst>
                        <a:ext uri="{28A0092B-C50C-407E-A947-70E740481C1C}">
                          <a14:useLocalDpi xmlns:a14="http://schemas.microsoft.com/office/drawing/2010/main" val="0"/>
                        </a:ext>
                      </a:extLst>
                    </a:blip>
                    <a:srcRect l="8885" r="11938"/>
                    <a:stretch/>
                  </pic:blipFill>
                  <pic:spPr bwMode="auto">
                    <a:xfrm>
                      <a:off x="0" y="0"/>
                      <a:ext cx="4283034" cy="29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189B1" w14:textId="09B29F21" w:rsidR="00550C41" w:rsidRDefault="00550C41" w:rsidP="00083932">
      <w:pPr>
        <w:pStyle w:val="BodyText"/>
        <w:spacing w:before="121" w:line="360" w:lineRule="auto"/>
      </w:pPr>
    </w:p>
    <w:p w14:paraId="1CDAA524" w14:textId="77777777" w:rsidR="00550C41" w:rsidRDefault="00550C41" w:rsidP="00083932">
      <w:pPr>
        <w:pStyle w:val="BodyText"/>
        <w:spacing w:before="121" w:line="360" w:lineRule="auto"/>
      </w:pPr>
    </w:p>
    <w:p w14:paraId="75A2C453" w14:textId="4D38D647" w:rsidR="00746959" w:rsidRDefault="001E17EF" w:rsidP="00083932">
      <w:pPr>
        <w:pStyle w:val="BodyText"/>
        <w:spacing w:before="121" w:line="360" w:lineRule="auto"/>
      </w:pPr>
      <w:r w:rsidRPr="009C5B65">
        <w:t>From the above plots we can infer that, the outliers are treated, by applying the Yeo-Johnson transformation, the data is normalized and made more symmetric for columns such as difference of  average revenue per user(arpu_diff) and age on network(aon)  which can improve the performance. Whereas, for difference of mobile internet usage volume in MB(vol_3g_mb_diff) the outliers are not fully treated, but the skewness of the distribution is reduced.</w:t>
      </w:r>
    </w:p>
    <w:p w14:paraId="229CB0B7" w14:textId="77777777" w:rsidR="00550C41" w:rsidRDefault="00550C41" w:rsidP="001948CB">
      <w:pPr>
        <w:pStyle w:val="Heading3"/>
      </w:pPr>
    </w:p>
    <w:p w14:paraId="2D8DA48A" w14:textId="77777777" w:rsidR="00550C41" w:rsidRDefault="00550C41" w:rsidP="001948CB">
      <w:pPr>
        <w:pStyle w:val="Heading3"/>
      </w:pPr>
    </w:p>
    <w:p w14:paraId="2973DD57" w14:textId="77777777" w:rsidR="00550C41" w:rsidRDefault="00550C41" w:rsidP="001948CB">
      <w:pPr>
        <w:pStyle w:val="Heading3"/>
      </w:pPr>
    </w:p>
    <w:p w14:paraId="4B762011" w14:textId="77777777" w:rsidR="00550C41" w:rsidRDefault="00550C41" w:rsidP="001948CB">
      <w:pPr>
        <w:pStyle w:val="Heading3"/>
      </w:pPr>
    </w:p>
    <w:p w14:paraId="7F3852E1" w14:textId="77777777" w:rsidR="00550C41" w:rsidRDefault="00550C41" w:rsidP="001948CB">
      <w:pPr>
        <w:pStyle w:val="Heading3"/>
      </w:pPr>
    </w:p>
    <w:p w14:paraId="5D646744" w14:textId="77777777" w:rsidR="00550C41" w:rsidRDefault="00550C41" w:rsidP="001948CB">
      <w:pPr>
        <w:pStyle w:val="Heading3"/>
      </w:pPr>
    </w:p>
    <w:p w14:paraId="2293796F" w14:textId="77777777" w:rsidR="00550C41" w:rsidRDefault="00550C41" w:rsidP="001948CB">
      <w:pPr>
        <w:pStyle w:val="Heading3"/>
      </w:pPr>
    </w:p>
    <w:p w14:paraId="0C61E243" w14:textId="77777777" w:rsidR="00550C41" w:rsidRDefault="00550C41" w:rsidP="001948CB">
      <w:pPr>
        <w:pStyle w:val="Heading3"/>
      </w:pPr>
    </w:p>
    <w:p w14:paraId="02945AD1" w14:textId="77777777" w:rsidR="00550C41" w:rsidRDefault="00550C41" w:rsidP="001948CB">
      <w:pPr>
        <w:pStyle w:val="Heading3"/>
      </w:pPr>
    </w:p>
    <w:p w14:paraId="59F0CDC8" w14:textId="77777777" w:rsidR="00550C41" w:rsidRDefault="00550C41" w:rsidP="001948CB">
      <w:pPr>
        <w:pStyle w:val="Heading3"/>
      </w:pPr>
    </w:p>
    <w:p w14:paraId="53B78B2A" w14:textId="77777777" w:rsidR="00550C41" w:rsidRDefault="00550C41" w:rsidP="001948CB">
      <w:pPr>
        <w:pStyle w:val="Heading3"/>
      </w:pPr>
    </w:p>
    <w:p w14:paraId="3389FC68" w14:textId="77777777" w:rsidR="00550C41" w:rsidRDefault="00550C41" w:rsidP="001948CB">
      <w:pPr>
        <w:pStyle w:val="Heading3"/>
      </w:pPr>
    </w:p>
    <w:p w14:paraId="721239EB" w14:textId="77777777" w:rsidR="00550C41" w:rsidRDefault="00550C41" w:rsidP="001948CB">
      <w:pPr>
        <w:pStyle w:val="Heading3"/>
      </w:pPr>
    </w:p>
    <w:p w14:paraId="61DA02B2" w14:textId="3E1D9360" w:rsidR="00550C41" w:rsidRDefault="00566534" w:rsidP="001948CB">
      <w:pPr>
        <w:pStyle w:val="Heading3"/>
      </w:pPr>
      <w:r>
        <w:lastRenderedPageBreak/>
        <w:t>MODEL BUILDING:</w:t>
      </w:r>
    </w:p>
    <w:p w14:paraId="21C34FDB" w14:textId="77777777" w:rsidR="00550C41" w:rsidRDefault="00550C41" w:rsidP="001948CB">
      <w:pPr>
        <w:pStyle w:val="Heading3"/>
      </w:pPr>
    </w:p>
    <w:p w14:paraId="6C9474D2" w14:textId="46F840E1" w:rsidR="00E36ED9" w:rsidRDefault="00E36ED9" w:rsidP="001948CB">
      <w:pPr>
        <w:pStyle w:val="Heading3"/>
      </w:pPr>
      <w:r w:rsidRPr="00E36ED9">
        <w:t>Model Building Before Oversampling:</w:t>
      </w:r>
    </w:p>
    <w:p w14:paraId="3CDDE37C" w14:textId="77777777" w:rsidR="00550C41" w:rsidRDefault="00550C41" w:rsidP="001948CB">
      <w:pPr>
        <w:pStyle w:val="Heading3"/>
      </w:pPr>
    </w:p>
    <w:p w14:paraId="66C3D4A2" w14:textId="3185943B" w:rsidR="00E36ED9" w:rsidRPr="00E36ED9" w:rsidRDefault="00E36ED9" w:rsidP="00E36ED9">
      <w:pPr>
        <w:pStyle w:val="BodyText"/>
        <w:numPr>
          <w:ilvl w:val="0"/>
          <w:numId w:val="16"/>
        </w:numPr>
        <w:spacing w:before="121" w:line="360" w:lineRule="auto"/>
        <w:rPr>
          <w:b/>
          <w:bCs/>
          <w:u w:val="single"/>
        </w:rPr>
      </w:pPr>
      <w:r w:rsidRPr="00E36ED9">
        <w:t>Building models before SMOTE (Synthetic Minority Over-sampling Technique) can help in understanding the performance of the model without oversampling the minority class.</w:t>
      </w:r>
    </w:p>
    <w:p w14:paraId="6CF0C635" w14:textId="018F4440" w:rsidR="00E36ED9" w:rsidRPr="00E36ED9" w:rsidRDefault="00E36ED9" w:rsidP="00E36ED9">
      <w:pPr>
        <w:pStyle w:val="BodyText"/>
        <w:numPr>
          <w:ilvl w:val="0"/>
          <w:numId w:val="16"/>
        </w:numPr>
        <w:spacing w:before="121" w:line="360" w:lineRule="auto"/>
      </w:pPr>
      <w:r w:rsidRPr="00E36ED9">
        <w:t xml:space="preserve">And also provides a baseline for model performance metrics such as accuracy, precision, recall, F1-score, and ROC-AUC. </w:t>
      </w:r>
    </w:p>
    <w:p w14:paraId="6BF0D0EC" w14:textId="533A605A" w:rsidR="00E36ED9" w:rsidRPr="00E36ED9" w:rsidRDefault="00E36ED9" w:rsidP="00E36ED9">
      <w:pPr>
        <w:pStyle w:val="BodyText"/>
        <w:numPr>
          <w:ilvl w:val="0"/>
          <w:numId w:val="16"/>
        </w:numPr>
        <w:spacing w:before="121" w:line="360" w:lineRule="auto"/>
      </w:pPr>
      <w:r w:rsidRPr="00E36ED9">
        <w:t>These metrics give an initial indication of how well the model performs in its raw state, without any adjustments for class imbalance.</w:t>
      </w:r>
    </w:p>
    <w:p w14:paraId="652C85B5" w14:textId="4B1F1A0D" w:rsidR="00E36ED9" w:rsidRDefault="00E36ED9" w:rsidP="00083932">
      <w:pPr>
        <w:pStyle w:val="BodyText"/>
        <w:spacing w:before="121" w:line="360" w:lineRule="auto"/>
        <w:rPr>
          <w:sz w:val="28"/>
          <w:szCs w:val="28"/>
        </w:rPr>
      </w:pPr>
      <w:r>
        <w:rPr>
          <w:noProof/>
          <w:sz w:val="28"/>
          <w:szCs w:val="28"/>
          <w:lang w:val="en-IN" w:eastAsia="en-IN"/>
        </w:rPr>
        <w:drawing>
          <wp:inline distT="0" distB="0" distL="0" distR="0" wp14:anchorId="3E80E46C" wp14:editId="6F4CBFD8">
            <wp:extent cx="2956560" cy="2225040"/>
            <wp:effectExtent l="0" t="0" r="0" b="3810"/>
            <wp:docPr id="45259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6560" cy="2225040"/>
                    </a:xfrm>
                    <a:prstGeom prst="rect">
                      <a:avLst/>
                    </a:prstGeom>
                    <a:noFill/>
                  </pic:spPr>
                </pic:pic>
              </a:graphicData>
            </a:graphic>
          </wp:inline>
        </w:drawing>
      </w:r>
      <w:r>
        <w:rPr>
          <w:noProof/>
          <w:sz w:val="28"/>
          <w:szCs w:val="28"/>
          <w:lang w:val="en-IN" w:eastAsia="en-IN"/>
        </w:rPr>
        <w:drawing>
          <wp:inline distT="0" distB="0" distL="0" distR="0" wp14:anchorId="6135EF50" wp14:editId="5FEE116B">
            <wp:extent cx="3030220" cy="2200910"/>
            <wp:effectExtent l="0" t="0" r="0" b="8890"/>
            <wp:docPr id="193175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0220" cy="2200910"/>
                    </a:xfrm>
                    <a:prstGeom prst="rect">
                      <a:avLst/>
                    </a:prstGeom>
                    <a:noFill/>
                  </pic:spPr>
                </pic:pic>
              </a:graphicData>
            </a:graphic>
          </wp:inline>
        </w:drawing>
      </w:r>
    </w:p>
    <w:p w14:paraId="5E2E8D70" w14:textId="040F1BC4" w:rsidR="00E36ED9" w:rsidRDefault="00E36ED9" w:rsidP="00083932">
      <w:pPr>
        <w:pStyle w:val="BodyText"/>
        <w:spacing w:before="121" w:line="360" w:lineRule="auto"/>
      </w:pPr>
      <w:r w:rsidRPr="00E36ED9">
        <w:t>Models such as Decision Tree classifier and Random Forest are built and shows overfitting.</w:t>
      </w:r>
    </w:p>
    <w:p w14:paraId="4378B34F" w14:textId="77777777" w:rsidR="00550C41" w:rsidRDefault="00550C41" w:rsidP="001948CB">
      <w:pPr>
        <w:pStyle w:val="Heading3"/>
      </w:pPr>
    </w:p>
    <w:p w14:paraId="2AEBFB6C" w14:textId="77777777" w:rsidR="00550C41" w:rsidRDefault="00550C41" w:rsidP="001948CB">
      <w:pPr>
        <w:pStyle w:val="Heading3"/>
      </w:pPr>
    </w:p>
    <w:p w14:paraId="2EE64041" w14:textId="77777777" w:rsidR="00550C41" w:rsidRDefault="00550C41" w:rsidP="001948CB">
      <w:pPr>
        <w:pStyle w:val="Heading3"/>
      </w:pPr>
    </w:p>
    <w:p w14:paraId="63700FD3" w14:textId="77777777" w:rsidR="00550C41" w:rsidRDefault="00550C41" w:rsidP="001948CB">
      <w:pPr>
        <w:pStyle w:val="Heading3"/>
      </w:pPr>
    </w:p>
    <w:p w14:paraId="71C9C15F" w14:textId="77777777" w:rsidR="00550C41" w:rsidRDefault="00550C41" w:rsidP="001948CB">
      <w:pPr>
        <w:pStyle w:val="Heading3"/>
      </w:pPr>
    </w:p>
    <w:p w14:paraId="4F75C493" w14:textId="77777777" w:rsidR="00550C41" w:rsidRDefault="00550C41" w:rsidP="001948CB">
      <w:pPr>
        <w:pStyle w:val="Heading3"/>
      </w:pPr>
    </w:p>
    <w:p w14:paraId="0D178EEC" w14:textId="77777777" w:rsidR="00550C41" w:rsidRDefault="00550C41" w:rsidP="001948CB">
      <w:pPr>
        <w:pStyle w:val="Heading3"/>
      </w:pPr>
    </w:p>
    <w:p w14:paraId="752D96FA" w14:textId="77777777" w:rsidR="00550C41" w:rsidRDefault="00550C41" w:rsidP="001948CB">
      <w:pPr>
        <w:pStyle w:val="Heading3"/>
      </w:pPr>
    </w:p>
    <w:p w14:paraId="3360B982" w14:textId="77777777" w:rsidR="00550C41" w:rsidRDefault="00550C41" w:rsidP="001948CB">
      <w:pPr>
        <w:pStyle w:val="Heading3"/>
      </w:pPr>
    </w:p>
    <w:p w14:paraId="026D8B67" w14:textId="77777777" w:rsidR="00550C41" w:rsidRDefault="00550C41" w:rsidP="001948CB">
      <w:pPr>
        <w:pStyle w:val="Heading3"/>
      </w:pPr>
    </w:p>
    <w:p w14:paraId="4A54D044" w14:textId="77777777" w:rsidR="00550C41" w:rsidRDefault="00550C41" w:rsidP="001948CB">
      <w:pPr>
        <w:pStyle w:val="Heading3"/>
      </w:pPr>
    </w:p>
    <w:p w14:paraId="7AEBA883" w14:textId="77777777" w:rsidR="00550C41" w:rsidRDefault="00550C41" w:rsidP="001948CB">
      <w:pPr>
        <w:pStyle w:val="Heading3"/>
      </w:pPr>
    </w:p>
    <w:p w14:paraId="7C30AC94" w14:textId="77777777" w:rsidR="00550C41" w:rsidRDefault="00550C41" w:rsidP="001948CB">
      <w:pPr>
        <w:pStyle w:val="Heading3"/>
      </w:pPr>
    </w:p>
    <w:p w14:paraId="0AFDB56F" w14:textId="77777777" w:rsidR="00550C41" w:rsidRDefault="00550C41" w:rsidP="001948CB">
      <w:pPr>
        <w:pStyle w:val="Heading3"/>
      </w:pPr>
    </w:p>
    <w:p w14:paraId="29D47920" w14:textId="77777777" w:rsidR="00550C41" w:rsidRDefault="00550C41" w:rsidP="001948CB">
      <w:pPr>
        <w:pStyle w:val="Heading3"/>
      </w:pPr>
    </w:p>
    <w:p w14:paraId="3A3F7523" w14:textId="6796131A" w:rsidR="00550C41" w:rsidRDefault="00550C41" w:rsidP="00566534">
      <w:pPr>
        <w:pStyle w:val="Heading3"/>
        <w:ind w:left="0" w:firstLine="0"/>
      </w:pPr>
    </w:p>
    <w:p w14:paraId="7BA12122" w14:textId="280A944A" w:rsidR="00E36ED9" w:rsidRDefault="00E36ED9" w:rsidP="001948CB">
      <w:pPr>
        <w:pStyle w:val="Heading3"/>
      </w:pPr>
      <w:r w:rsidRPr="00E36ED9">
        <w:t xml:space="preserve">SMOTE:(Synthetic Minority Over-sampling Technique) </w:t>
      </w:r>
    </w:p>
    <w:p w14:paraId="38E791CE" w14:textId="77777777" w:rsidR="00550C41" w:rsidRPr="00E36ED9" w:rsidRDefault="00550C41" w:rsidP="001948CB">
      <w:pPr>
        <w:pStyle w:val="Heading3"/>
      </w:pPr>
    </w:p>
    <w:p w14:paraId="09EB3256" w14:textId="7E0DBB7A" w:rsidR="00E36ED9" w:rsidRDefault="00E36ED9" w:rsidP="00E36ED9">
      <w:pPr>
        <w:pStyle w:val="BodyText"/>
        <w:numPr>
          <w:ilvl w:val="0"/>
          <w:numId w:val="40"/>
        </w:numPr>
        <w:spacing w:before="121" w:line="360" w:lineRule="auto"/>
      </w:pPr>
      <w:r>
        <w:t>This methos is  typically applied to address class imbalance by generating synthetic samples for the minority class.</w:t>
      </w:r>
    </w:p>
    <w:p w14:paraId="7E402280" w14:textId="059FC354" w:rsidR="00E36ED9" w:rsidRDefault="00E36ED9" w:rsidP="00E36ED9">
      <w:pPr>
        <w:pStyle w:val="BodyText"/>
        <w:numPr>
          <w:ilvl w:val="0"/>
          <w:numId w:val="40"/>
        </w:numPr>
        <w:spacing w:before="121" w:line="360" w:lineRule="auto"/>
      </w:pPr>
      <w:r>
        <w:t>Generating synthetic samples using SMOTE can significantly increase the size of the dataset, especially for highly imbalanced datasets with a large minority class.</w:t>
      </w:r>
    </w:p>
    <w:p w14:paraId="129D2486" w14:textId="5D151AFF" w:rsidR="00E36ED9" w:rsidRDefault="00E36ED9" w:rsidP="00E36ED9">
      <w:pPr>
        <w:pStyle w:val="BodyText"/>
        <w:numPr>
          <w:ilvl w:val="0"/>
          <w:numId w:val="40"/>
        </w:numPr>
        <w:spacing w:before="121" w:line="360" w:lineRule="auto"/>
      </w:pPr>
      <w:r>
        <w:t xml:space="preserve">Applying SMOTE to the entire dataset may lead to memory and computational constraints. </w:t>
      </w:r>
    </w:p>
    <w:p w14:paraId="52643F5D" w14:textId="318EEF0A" w:rsidR="00E36ED9" w:rsidRDefault="00E36ED9" w:rsidP="00E36ED9">
      <w:pPr>
        <w:pStyle w:val="BodyText"/>
        <w:numPr>
          <w:ilvl w:val="0"/>
          <w:numId w:val="40"/>
        </w:numPr>
        <w:spacing w:before="121" w:line="360" w:lineRule="auto"/>
      </w:pPr>
      <w:r>
        <w:t>Limiting SMOTE to a portion of the data helps manage computational resources more efficiently. Here we are limiting it to 40%.</w:t>
      </w:r>
    </w:p>
    <w:p w14:paraId="4DC720DD" w14:textId="1367F1E8" w:rsidR="00E36ED9" w:rsidRDefault="00E36ED9" w:rsidP="00E36ED9">
      <w:pPr>
        <w:pStyle w:val="BodyText"/>
        <w:spacing w:before="121" w:line="360" w:lineRule="auto"/>
        <w:ind w:left="720"/>
      </w:pPr>
      <w:r>
        <w:rPr>
          <w:noProof/>
          <w:lang w:val="en-IN" w:eastAsia="en-IN"/>
        </w:rPr>
        <w:drawing>
          <wp:inline distT="0" distB="0" distL="0" distR="0" wp14:anchorId="13F05F49" wp14:editId="55D32047">
            <wp:extent cx="3462655" cy="1511935"/>
            <wp:effectExtent l="0" t="0" r="4445" b="0"/>
            <wp:docPr id="1070742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2655" cy="1511935"/>
                    </a:xfrm>
                    <a:prstGeom prst="rect">
                      <a:avLst/>
                    </a:prstGeom>
                    <a:noFill/>
                  </pic:spPr>
                </pic:pic>
              </a:graphicData>
            </a:graphic>
          </wp:inline>
        </w:drawing>
      </w:r>
    </w:p>
    <w:p w14:paraId="3591F970" w14:textId="77777777" w:rsidR="00550C41" w:rsidRDefault="00550C41" w:rsidP="00550C41">
      <w:pPr>
        <w:pStyle w:val="Heading3"/>
        <w:ind w:left="1636" w:firstLine="0"/>
      </w:pPr>
    </w:p>
    <w:p w14:paraId="17919B72" w14:textId="77777777" w:rsidR="00550C41" w:rsidRDefault="00550C41" w:rsidP="00550C41">
      <w:pPr>
        <w:pStyle w:val="Heading3"/>
        <w:ind w:left="1636" w:firstLine="0"/>
      </w:pPr>
    </w:p>
    <w:p w14:paraId="4EBCB190" w14:textId="77777777" w:rsidR="00550C41" w:rsidRDefault="00550C41" w:rsidP="00550C41">
      <w:pPr>
        <w:pStyle w:val="Heading3"/>
        <w:ind w:left="1636" w:firstLine="0"/>
      </w:pPr>
    </w:p>
    <w:p w14:paraId="7997AF40" w14:textId="4D362C82" w:rsidR="00E36ED9" w:rsidRDefault="00E36ED9" w:rsidP="00550C41">
      <w:pPr>
        <w:pStyle w:val="Heading3"/>
      </w:pPr>
      <w:r w:rsidRPr="00E36ED9">
        <w:t>Model Building after Over Sampling:</w:t>
      </w:r>
    </w:p>
    <w:p w14:paraId="32566659" w14:textId="77777777" w:rsidR="00550C41" w:rsidRPr="00E36ED9" w:rsidRDefault="00550C41" w:rsidP="00550C41">
      <w:pPr>
        <w:pStyle w:val="Heading3"/>
      </w:pPr>
    </w:p>
    <w:p w14:paraId="7CD22049" w14:textId="77777777" w:rsidR="00C748B2" w:rsidRDefault="00E36ED9" w:rsidP="00C748B2">
      <w:pPr>
        <w:pStyle w:val="BodyText"/>
        <w:spacing w:before="121" w:line="360" w:lineRule="auto"/>
        <w:ind w:left="720"/>
      </w:pPr>
      <w:r>
        <w:t>Building models before and after applying SMOTE allows for a direct comparison of performance metrics. This comparison helps in evaluating the effectiveness of SMOTE in addressing class imbalance and improving model performance.</w:t>
      </w:r>
      <w:r w:rsidR="00C748B2" w:rsidRPr="00C748B2">
        <w:t xml:space="preserve"> </w:t>
      </w:r>
    </w:p>
    <w:p w14:paraId="3C5D15D5" w14:textId="77777777" w:rsidR="00550C41" w:rsidRDefault="00550C41" w:rsidP="00550C41">
      <w:pPr>
        <w:pStyle w:val="Heading3"/>
        <w:ind w:left="1636" w:firstLine="0"/>
      </w:pPr>
    </w:p>
    <w:p w14:paraId="4BD21937" w14:textId="77777777" w:rsidR="00550C41" w:rsidRDefault="00550C41" w:rsidP="00550C41">
      <w:pPr>
        <w:pStyle w:val="Heading3"/>
        <w:ind w:left="1636" w:firstLine="0"/>
      </w:pPr>
    </w:p>
    <w:p w14:paraId="602A93BA" w14:textId="77777777" w:rsidR="00550C41" w:rsidRDefault="00550C41" w:rsidP="00550C41">
      <w:pPr>
        <w:pStyle w:val="Heading3"/>
        <w:ind w:left="1636" w:firstLine="0"/>
      </w:pPr>
    </w:p>
    <w:p w14:paraId="28C5C0EC" w14:textId="77777777" w:rsidR="00550C41" w:rsidRDefault="00550C41" w:rsidP="00550C41">
      <w:pPr>
        <w:pStyle w:val="Heading3"/>
        <w:ind w:left="1636" w:firstLine="0"/>
      </w:pPr>
    </w:p>
    <w:p w14:paraId="589E2769" w14:textId="77777777" w:rsidR="00550C41" w:rsidRDefault="00550C41" w:rsidP="00550C41">
      <w:pPr>
        <w:pStyle w:val="Heading3"/>
        <w:ind w:left="1636" w:firstLine="0"/>
      </w:pPr>
    </w:p>
    <w:p w14:paraId="06F8E172" w14:textId="77777777" w:rsidR="00550C41" w:rsidRDefault="00550C41" w:rsidP="00550C41">
      <w:pPr>
        <w:pStyle w:val="Heading3"/>
        <w:ind w:left="1636" w:firstLine="0"/>
      </w:pPr>
    </w:p>
    <w:p w14:paraId="0A3A2ABE" w14:textId="77777777" w:rsidR="00550C41" w:rsidRDefault="00550C41" w:rsidP="00550C41">
      <w:pPr>
        <w:pStyle w:val="Heading3"/>
        <w:ind w:left="1636" w:firstLine="0"/>
      </w:pPr>
    </w:p>
    <w:p w14:paraId="72953B93" w14:textId="77777777" w:rsidR="00550C41" w:rsidRDefault="00550C41" w:rsidP="00550C41">
      <w:pPr>
        <w:pStyle w:val="Heading3"/>
        <w:ind w:left="1636" w:firstLine="0"/>
      </w:pPr>
    </w:p>
    <w:p w14:paraId="36503C55" w14:textId="77777777" w:rsidR="00550C41" w:rsidRDefault="00550C41" w:rsidP="00550C41">
      <w:pPr>
        <w:pStyle w:val="BodyText"/>
        <w:spacing w:before="121" w:line="360" w:lineRule="auto"/>
        <w:ind w:left="720"/>
        <w:jc w:val="both"/>
        <w:rPr>
          <w:b/>
          <w:sz w:val="28"/>
          <w:szCs w:val="28"/>
          <w:u w:val="single"/>
        </w:rPr>
      </w:pPr>
      <w:r w:rsidRPr="00550C41">
        <w:rPr>
          <w:b/>
          <w:sz w:val="28"/>
          <w:szCs w:val="28"/>
          <w:u w:val="single"/>
        </w:rPr>
        <w:lastRenderedPageBreak/>
        <w:t>Logistic Regression:</w:t>
      </w:r>
    </w:p>
    <w:p w14:paraId="22C2A289" w14:textId="681CDCD1" w:rsidR="00E36ED9" w:rsidRDefault="00C748B2" w:rsidP="00550C41">
      <w:pPr>
        <w:pStyle w:val="BodyText"/>
        <w:spacing w:before="121" w:line="360" w:lineRule="auto"/>
        <w:ind w:left="720"/>
        <w:jc w:val="both"/>
      </w:pPr>
      <w:r>
        <w:t>We are using Logistics Regression here, since this is a Binary classification Problem and due to the high explainable of the model. It is easy to understand and interpret the prediction made by the model. It is also faster and easier to train models for large datasets than complex algorithms.</w:t>
      </w:r>
    </w:p>
    <w:p w14:paraId="76DF8B56" w14:textId="29BE4E18" w:rsidR="00C748B2" w:rsidRDefault="00C748B2" w:rsidP="00C748B2">
      <w:pPr>
        <w:pStyle w:val="BodyText"/>
        <w:spacing w:before="121" w:line="360" w:lineRule="auto"/>
        <w:ind w:left="720"/>
      </w:pPr>
      <w:r>
        <w:rPr>
          <w:noProof/>
          <w:lang w:val="en-IN" w:eastAsia="en-IN"/>
        </w:rPr>
        <w:drawing>
          <wp:inline distT="0" distB="0" distL="0" distR="0" wp14:anchorId="5D97358A" wp14:editId="32DB7FB0">
            <wp:extent cx="4468495" cy="1945005"/>
            <wp:effectExtent l="0" t="0" r="8255" b="0"/>
            <wp:docPr id="31968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8495" cy="1945005"/>
                    </a:xfrm>
                    <a:prstGeom prst="rect">
                      <a:avLst/>
                    </a:prstGeom>
                    <a:noFill/>
                  </pic:spPr>
                </pic:pic>
              </a:graphicData>
            </a:graphic>
          </wp:inline>
        </w:drawing>
      </w:r>
    </w:p>
    <w:p w14:paraId="3619C4B1" w14:textId="68642155" w:rsidR="00C748B2" w:rsidRDefault="00C748B2" w:rsidP="00C748B2">
      <w:pPr>
        <w:pStyle w:val="BodyText"/>
        <w:numPr>
          <w:ilvl w:val="0"/>
          <w:numId w:val="40"/>
        </w:numPr>
        <w:spacing w:before="121" w:line="360" w:lineRule="auto"/>
      </w:pPr>
      <w:r>
        <w:t xml:space="preserve">In churn prediction, the cost associated with misclassifying a churned customer as non-churned (false negative) is typically higher than misclassifying a non-churned customer as churned (false positive). </w:t>
      </w:r>
    </w:p>
    <w:p w14:paraId="159B7BDE" w14:textId="151F2F3E" w:rsidR="00C748B2" w:rsidRDefault="00C748B2" w:rsidP="00C748B2">
      <w:pPr>
        <w:pStyle w:val="BodyText"/>
        <w:numPr>
          <w:ilvl w:val="0"/>
          <w:numId w:val="40"/>
        </w:numPr>
        <w:spacing w:before="121" w:line="360" w:lineRule="auto"/>
      </w:pPr>
      <w:r>
        <w:t>When a churned customer is incorrectly identified as non-churned, the telecom company may lose that customer's business, resulting in revenue loss.</w:t>
      </w:r>
    </w:p>
    <w:p w14:paraId="08EBA4A8" w14:textId="0973973C" w:rsidR="00C748B2" w:rsidRDefault="00C748B2" w:rsidP="00C748B2">
      <w:pPr>
        <w:pStyle w:val="BodyText"/>
        <w:numPr>
          <w:ilvl w:val="0"/>
          <w:numId w:val="40"/>
        </w:numPr>
        <w:spacing w:before="121" w:line="360" w:lineRule="auto"/>
      </w:pPr>
      <w:r>
        <w:t>On the other hand, incorrectly identifying a non-churned customer as churned may lead to some inconvenience for the customer (e.g., receiving retention offers), but it does not result in direct revenue loss.</w:t>
      </w:r>
    </w:p>
    <w:p w14:paraId="53186C90" w14:textId="43E9120A" w:rsidR="00C748B2" w:rsidRDefault="00C748B2" w:rsidP="00C748B2">
      <w:pPr>
        <w:pStyle w:val="BodyText"/>
        <w:numPr>
          <w:ilvl w:val="0"/>
          <w:numId w:val="40"/>
        </w:numPr>
        <w:spacing w:before="121" w:line="360" w:lineRule="auto"/>
      </w:pPr>
      <w:r>
        <w:t xml:space="preserve">We need not focus on the false negative rate since the model will predict that those who will abandon the cart as they will buy the product. </w:t>
      </w:r>
    </w:p>
    <w:p w14:paraId="6B09BE9B" w14:textId="61D49623" w:rsidR="00C748B2" w:rsidRDefault="00C748B2" w:rsidP="00C748B2">
      <w:pPr>
        <w:pStyle w:val="BodyText"/>
        <w:numPr>
          <w:ilvl w:val="0"/>
          <w:numId w:val="40"/>
        </w:numPr>
        <w:spacing w:before="121" w:line="360" w:lineRule="auto"/>
      </w:pPr>
      <w:r>
        <w:t>This will make the company miss those who will abandon their cart for any targeted marketing.</w:t>
      </w:r>
    </w:p>
    <w:p w14:paraId="6FE22888" w14:textId="501452EB" w:rsidR="00C748B2" w:rsidRDefault="00C748B2" w:rsidP="00C748B2">
      <w:pPr>
        <w:pStyle w:val="BodyText"/>
        <w:numPr>
          <w:ilvl w:val="0"/>
          <w:numId w:val="40"/>
        </w:numPr>
        <w:spacing w:before="121" w:line="360" w:lineRule="auto"/>
      </w:pPr>
      <w:r>
        <w:t>So, we should focus on Sensitivity (Recall score) because that indicates that our customer who are churned.</w:t>
      </w:r>
    </w:p>
    <w:p w14:paraId="5239DCB8" w14:textId="2B6D255A" w:rsidR="00C748B2" w:rsidRDefault="00C748B2" w:rsidP="00C748B2">
      <w:pPr>
        <w:pStyle w:val="BodyText"/>
        <w:numPr>
          <w:ilvl w:val="0"/>
          <w:numId w:val="40"/>
        </w:numPr>
        <w:spacing w:before="121" w:line="360" w:lineRule="auto"/>
      </w:pPr>
      <w:r>
        <w:t xml:space="preserve">The accuracy of the model is 0.82 which means 82% of the data are correctly predicted. </w:t>
      </w:r>
    </w:p>
    <w:p w14:paraId="10D56DAA" w14:textId="238B0F2D" w:rsidR="00C748B2" w:rsidRDefault="00C748B2" w:rsidP="00C748B2">
      <w:pPr>
        <w:pStyle w:val="BodyText"/>
        <w:numPr>
          <w:ilvl w:val="0"/>
          <w:numId w:val="40"/>
        </w:numPr>
        <w:spacing w:before="121" w:line="360" w:lineRule="auto"/>
      </w:pPr>
      <w:r>
        <w:t xml:space="preserve">The training and test data both show the same level of accuracy meaning that the model is </w:t>
      </w:r>
      <w:r>
        <w:lastRenderedPageBreak/>
        <w:t>underfit.</w:t>
      </w:r>
    </w:p>
    <w:p w14:paraId="66DCDF08" w14:textId="1C772873" w:rsidR="00C748B2" w:rsidRDefault="00C748B2" w:rsidP="00C748B2">
      <w:pPr>
        <w:pStyle w:val="BodyText"/>
        <w:numPr>
          <w:ilvl w:val="0"/>
          <w:numId w:val="40"/>
        </w:numPr>
        <w:spacing w:before="121" w:line="360" w:lineRule="auto"/>
      </w:pPr>
      <w:r>
        <w:t xml:space="preserve">This may be due to a lot of reasons like bias in the data, the need for more and better predictor variables or the model may not be able to learn the complex patterns. </w:t>
      </w:r>
    </w:p>
    <w:p w14:paraId="78D51483" w14:textId="77777777" w:rsidR="00C748B2" w:rsidRDefault="00C748B2" w:rsidP="00C748B2">
      <w:pPr>
        <w:pStyle w:val="BodyText"/>
        <w:numPr>
          <w:ilvl w:val="0"/>
          <w:numId w:val="40"/>
        </w:numPr>
        <w:spacing w:before="121" w:line="360" w:lineRule="auto"/>
      </w:pPr>
      <w:r>
        <w:t>Our Focus metrics – Recall score is very low for this model (0.44). We try to increase the recall score in further models.</w:t>
      </w:r>
      <w:r w:rsidRPr="00C748B2">
        <w:t xml:space="preserve"> </w:t>
      </w:r>
    </w:p>
    <w:p w14:paraId="46796E7F" w14:textId="2180E2CC" w:rsidR="00C748B2" w:rsidRPr="00C748B2" w:rsidRDefault="00C748B2" w:rsidP="00550C41">
      <w:pPr>
        <w:pStyle w:val="Heading3"/>
        <w:ind w:left="0" w:firstLine="0"/>
      </w:pPr>
      <w:r w:rsidRPr="00C748B2">
        <w:t>Decision Tree:</w:t>
      </w:r>
    </w:p>
    <w:p w14:paraId="545A3D8D" w14:textId="3B90DE45" w:rsidR="00C748B2" w:rsidRDefault="00C748B2" w:rsidP="00C748B2">
      <w:pPr>
        <w:pStyle w:val="BodyText"/>
        <w:spacing w:before="121" w:line="360" w:lineRule="auto"/>
      </w:pPr>
      <w:r>
        <w:t>This Algorithm builds a tree-like model by recursively splitting the dataset based on the most significant features, leading to a set of decision rules. The final leaves of the tree represent the predicted classes or value</w:t>
      </w:r>
    </w:p>
    <w:p w14:paraId="638F9DC9" w14:textId="77777777" w:rsidR="00C748B2" w:rsidRDefault="00C748B2" w:rsidP="00C748B2">
      <w:pPr>
        <w:pStyle w:val="BodyText"/>
        <w:spacing w:before="121" w:line="360" w:lineRule="auto"/>
      </w:pPr>
      <w:r>
        <w:rPr>
          <w:noProof/>
          <w:lang w:val="en-IN" w:eastAsia="en-IN"/>
        </w:rPr>
        <w:drawing>
          <wp:inline distT="0" distB="0" distL="0" distR="0" wp14:anchorId="796E3D3F" wp14:editId="40281CE3">
            <wp:extent cx="4913630" cy="2505710"/>
            <wp:effectExtent l="0" t="0" r="1270" b="8890"/>
            <wp:docPr id="1799189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3630" cy="2505710"/>
                    </a:xfrm>
                    <a:prstGeom prst="rect">
                      <a:avLst/>
                    </a:prstGeom>
                    <a:noFill/>
                  </pic:spPr>
                </pic:pic>
              </a:graphicData>
            </a:graphic>
          </wp:inline>
        </w:drawing>
      </w:r>
    </w:p>
    <w:p w14:paraId="2DFD8404" w14:textId="77777777" w:rsidR="0021227A" w:rsidRDefault="0021227A" w:rsidP="0021227A">
      <w:pPr>
        <w:pStyle w:val="BodyText"/>
        <w:spacing w:before="121" w:line="360" w:lineRule="auto"/>
        <w:rPr>
          <w:b/>
          <w:bCs/>
          <w:sz w:val="28"/>
          <w:szCs w:val="28"/>
          <w:u w:val="single"/>
        </w:rPr>
      </w:pPr>
      <w:r w:rsidRPr="00C748B2">
        <w:rPr>
          <w:b/>
          <w:bCs/>
          <w:sz w:val="28"/>
          <w:szCs w:val="28"/>
          <w:u w:val="single"/>
        </w:rPr>
        <w:t>Ensemble Model – Random Forest:</w:t>
      </w:r>
    </w:p>
    <w:p w14:paraId="0E7EB54A" w14:textId="330FDE90" w:rsidR="0021227A" w:rsidRDefault="0021227A" w:rsidP="00C748B2">
      <w:pPr>
        <w:pStyle w:val="BodyText"/>
        <w:spacing w:before="121" w:line="360" w:lineRule="auto"/>
      </w:pPr>
      <w:r>
        <w:rPr>
          <w:noProof/>
          <w:lang w:val="en-IN" w:eastAsia="en-IN"/>
        </w:rPr>
        <w:drawing>
          <wp:inline distT="0" distB="0" distL="0" distR="0" wp14:anchorId="02DA0FCF" wp14:editId="0E830154">
            <wp:extent cx="3680346" cy="2423795"/>
            <wp:effectExtent l="0" t="0" r="0" b="0"/>
            <wp:docPr id="1002602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1452" cy="2437695"/>
                    </a:xfrm>
                    <a:prstGeom prst="rect">
                      <a:avLst/>
                    </a:prstGeom>
                    <a:noFill/>
                  </pic:spPr>
                </pic:pic>
              </a:graphicData>
            </a:graphic>
          </wp:inline>
        </w:drawing>
      </w:r>
    </w:p>
    <w:p w14:paraId="157E69CC" w14:textId="1B3CFC50" w:rsidR="0021227A" w:rsidRPr="0021227A" w:rsidRDefault="0021227A" w:rsidP="00C748B2">
      <w:pPr>
        <w:pStyle w:val="BodyText"/>
        <w:spacing w:before="121" w:line="360" w:lineRule="auto"/>
        <w:rPr>
          <w:b/>
          <w:bCs/>
          <w:sz w:val="28"/>
          <w:szCs w:val="28"/>
          <w:u w:val="single"/>
        </w:rPr>
      </w:pPr>
      <w:r w:rsidRPr="0021227A">
        <w:rPr>
          <w:b/>
          <w:bCs/>
          <w:sz w:val="28"/>
          <w:szCs w:val="28"/>
          <w:u w:val="single"/>
        </w:rPr>
        <w:lastRenderedPageBreak/>
        <w:t>Ensemble Model – AdaBoost Classifier:</w:t>
      </w:r>
    </w:p>
    <w:p w14:paraId="314D9AB2" w14:textId="060F56B7" w:rsidR="00C748B2" w:rsidRDefault="0021227A" w:rsidP="00C748B2">
      <w:pPr>
        <w:pStyle w:val="BodyText"/>
        <w:spacing w:before="121" w:line="360" w:lineRule="auto"/>
      </w:pPr>
      <w:r>
        <w:rPr>
          <w:noProof/>
          <w:lang w:val="en-IN" w:eastAsia="en-IN"/>
        </w:rPr>
        <w:drawing>
          <wp:inline distT="0" distB="0" distL="0" distR="0" wp14:anchorId="4C49A145" wp14:editId="29D9135D">
            <wp:extent cx="5419725" cy="2993390"/>
            <wp:effectExtent l="0" t="0" r="9525" b="0"/>
            <wp:docPr id="247644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2993390"/>
                    </a:xfrm>
                    <a:prstGeom prst="rect">
                      <a:avLst/>
                    </a:prstGeom>
                    <a:noFill/>
                  </pic:spPr>
                </pic:pic>
              </a:graphicData>
            </a:graphic>
          </wp:inline>
        </w:drawing>
      </w:r>
    </w:p>
    <w:p w14:paraId="4A1B096B" w14:textId="346BA6DF" w:rsidR="0021227A" w:rsidRPr="0021227A" w:rsidRDefault="0021227A" w:rsidP="00C748B2">
      <w:pPr>
        <w:pStyle w:val="BodyText"/>
        <w:spacing w:before="121" w:line="360" w:lineRule="auto"/>
        <w:rPr>
          <w:b/>
          <w:bCs/>
          <w:sz w:val="28"/>
          <w:szCs w:val="28"/>
          <w:u w:val="single"/>
        </w:rPr>
      </w:pPr>
      <w:r w:rsidRPr="0021227A">
        <w:rPr>
          <w:b/>
          <w:bCs/>
          <w:sz w:val="28"/>
          <w:szCs w:val="28"/>
          <w:u w:val="single"/>
        </w:rPr>
        <w:t>Ensemble Model – Gradient Boost Classifier:</w:t>
      </w:r>
    </w:p>
    <w:p w14:paraId="6D84A071" w14:textId="35D044EC" w:rsidR="0021227A" w:rsidRDefault="0021227A" w:rsidP="0021227A">
      <w:pPr>
        <w:pStyle w:val="BodyText"/>
        <w:spacing w:before="121" w:line="360" w:lineRule="auto"/>
        <w:rPr>
          <w:b/>
          <w:bCs/>
          <w:sz w:val="28"/>
          <w:szCs w:val="28"/>
          <w:u w:val="single"/>
        </w:rPr>
      </w:pPr>
      <w:r>
        <w:rPr>
          <w:b/>
          <w:bCs/>
          <w:noProof/>
          <w:sz w:val="28"/>
          <w:szCs w:val="28"/>
          <w:u w:val="single"/>
          <w:lang w:val="en-IN" w:eastAsia="en-IN"/>
        </w:rPr>
        <w:drawing>
          <wp:inline distT="0" distB="0" distL="0" distR="0" wp14:anchorId="558ADDAD" wp14:editId="56DDF575">
            <wp:extent cx="5535930" cy="3225165"/>
            <wp:effectExtent l="0" t="0" r="7620" b="0"/>
            <wp:docPr id="71480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5930" cy="3225165"/>
                    </a:xfrm>
                    <a:prstGeom prst="rect">
                      <a:avLst/>
                    </a:prstGeom>
                    <a:noFill/>
                  </pic:spPr>
                </pic:pic>
              </a:graphicData>
            </a:graphic>
          </wp:inline>
        </w:drawing>
      </w:r>
    </w:p>
    <w:p w14:paraId="04457515" w14:textId="77777777" w:rsidR="00550C41" w:rsidRDefault="00550C41" w:rsidP="00C748B2">
      <w:pPr>
        <w:pStyle w:val="BodyText"/>
        <w:spacing w:before="121" w:line="360" w:lineRule="auto"/>
        <w:rPr>
          <w:b/>
          <w:bCs/>
          <w:sz w:val="28"/>
          <w:szCs w:val="28"/>
          <w:u w:val="single"/>
        </w:rPr>
      </w:pPr>
    </w:p>
    <w:p w14:paraId="2CC5578F" w14:textId="77777777" w:rsidR="00550C41" w:rsidRDefault="00550C41" w:rsidP="00C748B2">
      <w:pPr>
        <w:pStyle w:val="BodyText"/>
        <w:spacing w:before="121" w:line="360" w:lineRule="auto"/>
        <w:rPr>
          <w:b/>
          <w:bCs/>
          <w:sz w:val="28"/>
          <w:szCs w:val="28"/>
          <w:u w:val="single"/>
        </w:rPr>
      </w:pPr>
    </w:p>
    <w:p w14:paraId="1D38DC08" w14:textId="77777777" w:rsidR="00550C41" w:rsidRDefault="00550C41" w:rsidP="00C748B2">
      <w:pPr>
        <w:pStyle w:val="BodyText"/>
        <w:spacing w:before="121" w:line="360" w:lineRule="auto"/>
        <w:rPr>
          <w:b/>
          <w:bCs/>
          <w:sz w:val="28"/>
          <w:szCs w:val="28"/>
          <w:u w:val="single"/>
        </w:rPr>
      </w:pPr>
    </w:p>
    <w:p w14:paraId="115642E1" w14:textId="41B6CF3B" w:rsidR="0021227A" w:rsidRDefault="0021227A" w:rsidP="00C748B2">
      <w:pPr>
        <w:pStyle w:val="BodyText"/>
        <w:spacing w:before="121" w:line="360" w:lineRule="auto"/>
        <w:rPr>
          <w:b/>
          <w:bCs/>
          <w:sz w:val="28"/>
          <w:szCs w:val="28"/>
          <w:u w:val="single"/>
        </w:rPr>
      </w:pPr>
      <w:r w:rsidRPr="0021227A">
        <w:rPr>
          <w:b/>
          <w:bCs/>
          <w:sz w:val="28"/>
          <w:szCs w:val="28"/>
          <w:u w:val="single"/>
        </w:rPr>
        <w:lastRenderedPageBreak/>
        <w:t>Ensemble Model – XG Boost Classifier:</w:t>
      </w:r>
    </w:p>
    <w:p w14:paraId="0B1E2A15" w14:textId="3D09FE5D" w:rsidR="0021227A" w:rsidRDefault="0021227A">
      <w:pPr>
        <w:rPr>
          <w:b/>
          <w:bCs/>
          <w:sz w:val="28"/>
          <w:szCs w:val="28"/>
          <w:u w:val="single"/>
        </w:rPr>
      </w:pPr>
      <w:r>
        <w:rPr>
          <w:b/>
          <w:bCs/>
          <w:noProof/>
          <w:sz w:val="28"/>
          <w:szCs w:val="28"/>
          <w:u w:val="single"/>
          <w:lang w:val="en-IN" w:eastAsia="en-IN"/>
        </w:rPr>
        <w:drawing>
          <wp:inline distT="0" distB="0" distL="0" distR="0" wp14:anchorId="1C921E62" wp14:editId="0D6028CD">
            <wp:extent cx="5175885" cy="2456815"/>
            <wp:effectExtent l="0" t="0" r="5715" b="635"/>
            <wp:docPr id="145094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5885" cy="2456815"/>
                    </a:xfrm>
                    <a:prstGeom prst="rect">
                      <a:avLst/>
                    </a:prstGeom>
                    <a:noFill/>
                  </pic:spPr>
                </pic:pic>
              </a:graphicData>
            </a:graphic>
          </wp:inline>
        </w:drawing>
      </w:r>
    </w:p>
    <w:p w14:paraId="7F31A0F8" w14:textId="77777777" w:rsidR="0021227A" w:rsidRDefault="0021227A">
      <w:pPr>
        <w:rPr>
          <w:b/>
          <w:bCs/>
          <w:sz w:val="28"/>
          <w:szCs w:val="28"/>
          <w:u w:val="single"/>
        </w:rPr>
      </w:pPr>
    </w:p>
    <w:p w14:paraId="50A3EBC5" w14:textId="78B8EB79" w:rsidR="0021227A" w:rsidRDefault="0021227A" w:rsidP="00550C41">
      <w:pPr>
        <w:pStyle w:val="Heading3"/>
      </w:pPr>
      <w:r w:rsidRPr="0021227A">
        <w:t>KNNeighbors Classifier:</w:t>
      </w:r>
    </w:p>
    <w:p w14:paraId="692E6B21" w14:textId="77777777" w:rsidR="00550C41" w:rsidRPr="0021227A" w:rsidRDefault="00550C41" w:rsidP="00550C41">
      <w:pPr>
        <w:pStyle w:val="Heading3"/>
      </w:pPr>
    </w:p>
    <w:p w14:paraId="22E3E235" w14:textId="27D2EB9E" w:rsidR="0021227A" w:rsidRPr="0021227A" w:rsidRDefault="0021227A" w:rsidP="0021227A">
      <w:pPr>
        <w:pStyle w:val="ListParagraph"/>
        <w:numPr>
          <w:ilvl w:val="0"/>
          <w:numId w:val="41"/>
        </w:numPr>
        <w:spacing w:line="360" w:lineRule="auto"/>
        <w:rPr>
          <w:sz w:val="24"/>
          <w:szCs w:val="24"/>
        </w:rPr>
      </w:pPr>
      <w:r w:rsidRPr="0021227A">
        <w:rPr>
          <w:sz w:val="24"/>
          <w:szCs w:val="24"/>
        </w:rPr>
        <w:t xml:space="preserve">KNNeighbors classification is a supervised machine learning algorithm used for classification tasks. </w:t>
      </w:r>
    </w:p>
    <w:p w14:paraId="1B69CDB8" w14:textId="077BB78D" w:rsidR="0021227A" w:rsidRPr="0021227A" w:rsidRDefault="0021227A" w:rsidP="0021227A">
      <w:pPr>
        <w:pStyle w:val="ListParagraph"/>
        <w:numPr>
          <w:ilvl w:val="0"/>
          <w:numId w:val="41"/>
        </w:numPr>
        <w:spacing w:line="360" w:lineRule="auto"/>
        <w:rPr>
          <w:sz w:val="24"/>
          <w:szCs w:val="24"/>
        </w:rPr>
      </w:pPr>
      <w:r w:rsidRPr="0021227A">
        <w:rPr>
          <w:sz w:val="24"/>
          <w:szCs w:val="24"/>
        </w:rPr>
        <w:t xml:space="preserve">It works by assigning a data point to the majority class among its k-nearest neighbors, determined based on a predefined distance metric. </w:t>
      </w:r>
    </w:p>
    <w:p w14:paraId="78512147" w14:textId="3D9CDB61" w:rsidR="0021227A" w:rsidRPr="0021227A" w:rsidRDefault="0021227A" w:rsidP="0021227A">
      <w:pPr>
        <w:pStyle w:val="ListParagraph"/>
        <w:numPr>
          <w:ilvl w:val="0"/>
          <w:numId w:val="41"/>
        </w:numPr>
        <w:spacing w:line="360" w:lineRule="auto"/>
        <w:rPr>
          <w:sz w:val="24"/>
          <w:szCs w:val="24"/>
        </w:rPr>
      </w:pPr>
      <w:r w:rsidRPr="0021227A">
        <w:rPr>
          <w:sz w:val="24"/>
          <w:szCs w:val="24"/>
        </w:rPr>
        <w:t>The algorithm is simple yet effective, making decisions based on the proximity of data points in the feature space.</w:t>
      </w:r>
    </w:p>
    <w:p w14:paraId="7253B35D" w14:textId="62D02985" w:rsidR="0021227A" w:rsidRDefault="0021227A" w:rsidP="00C748B2">
      <w:pPr>
        <w:pStyle w:val="BodyText"/>
        <w:spacing w:before="121" w:line="360" w:lineRule="auto"/>
        <w:rPr>
          <w:b/>
          <w:bCs/>
          <w:sz w:val="28"/>
          <w:szCs w:val="28"/>
          <w:u w:val="single"/>
        </w:rPr>
      </w:pPr>
      <w:r>
        <w:rPr>
          <w:b/>
          <w:bCs/>
          <w:noProof/>
          <w:sz w:val="28"/>
          <w:szCs w:val="28"/>
          <w:u w:val="single"/>
          <w:lang w:val="en-IN" w:eastAsia="en-IN"/>
        </w:rPr>
        <w:drawing>
          <wp:inline distT="0" distB="0" distL="0" distR="0" wp14:anchorId="313F41B0" wp14:editId="664ACC6E">
            <wp:extent cx="4803775" cy="2834640"/>
            <wp:effectExtent l="19050" t="19050" r="15875" b="22860"/>
            <wp:docPr id="13154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3775" cy="2834640"/>
                    </a:xfrm>
                    <a:prstGeom prst="rect">
                      <a:avLst/>
                    </a:prstGeom>
                    <a:noFill/>
                    <a:ln>
                      <a:solidFill>
                        <a:schemeClr val="bg1"/>
                      </a:solidFill>
                    </a:ln>
                  </pic:spPr>
                </pic:pic>
              </a:graphicData>
            </a:graphic>
          </wp:inline>
        </w:drawing>
      </w:r>
    </w:p>
    <w:p w14:paraId="1F88581C" w14:textId="77777777" w:rsidR="00550C41" w:rsidRDefault="00550C41" w:rsidP="0021227A">
      <w:pPr>
        <w:pStyle w:val="BodyText"/>
        <w:spacing w:before="121" w:line="360" w:lineRule="auto"/>
        <w:rPr>
          <w:b/>
          <w:bCs/>
          <w:sz w:val="28"/>
          <w:szCs w:val="28"/>
          <w:u w:val="single"/>
        </w:rPr>
      </w:pPr>
    </w:p>
    <w:p w14:paraId="62A13D76" w14:textId="22BBF3E5" w:rsidR="0021227A" w:rsidRPr="0021227A" w:rsidRDefault="0021227A" w:rsidP="0021227A">
      <w:pPr>
        <w:pStyle w:val="BodyText"/>
        <w:spacing w:before="121" w:line="360" w:lineRule="auto"/>
        <w:rPr>
          <w:b/>
          <w:bCs/>
          <w:sz w:val="28"/>
          <w:szCs w:val="28"/>
          <w:u w:val="single"/>
        </w:rPr>
      </w:pPr>
      <w:r w:rsidRPr="0021227A">
        <w:rPr>
          <w:b/>
          <w:bCs/>
          <w:sz w:val="28"/>
          <w:szCs w:val="28"/>
          <w:u w:val="single"/>
        </w:rPr>
        <w:lastRenderedPageBreak/>
        <w:t>Naïve Bayes:</w:t>
      </w:r>
    </w:p>
    <w:p w14:paraId="7DE59DD5" w14:textId="63A73A19" w:rsidR="0021227A" w:rsidRPr="0021227A" w:rsidRDefault="0021227A" w:rsidP="00550C41">
      <w:pPr>
        <w:pStyle w:val="BodyText"/>
        <w:numPr>
          <w:ilvl w:val="0"/>
          <w:numId w:val="49"/>
        </w:numPr>
        <w:spacing w:before="121" w:line="360" w:lineRule="auto"/>
      </w:pPr>
      <w:r w:rsidRPr="0021227A">
        <w:t xml:space="preserve">The "naive" in Naive Bayes comes from the assumption of feature independence. </w:t>
      </w:r>
    </w:p>
    <w:p w14:paraId="260F0F4F" w14:textId="63F9231D" w:rsidR="0021227A" w:rsidRPr="0021227A" w:rsidRDefault="0021227A" w:rsidP="00550C41">
      <w:pPr>
        <w:pStyle w:val="BodyText"/>
        <w:numPr>
          <w:ilvl w:val="0"/>
          <w:numId w:val="49"/>
        </w:numPr>
        <w:spacing w:before="121" w:line="360" w:lineRule="auto"/>
      </w:pPr>
      <w:r w:rsidRPr="0021227A">
        <w:t>The main assumption of Naive Bayes is that all features used to describe an observation are independent of each other given the class label.</w:t>
      </w:r>
    </w:p>
    <w:p w14:paraId="4C4D8BC1" w14:textId="0AB23D19" w:rsidR="0021227A" w:rsidRPr="0021227A" w:rsidRDefault="0021227A" w:rsidP="00550C41">
      <w:pPr>
        <w:pStyle w:val="BodyText"/>
        <w:numPr>
          <w:ilvl w:val="0"/>
          <w:numId w:val="49"/>
        </w:numPr>
        <w:spacing w:before="121" w:line="360" w:lineRule="auto"/>
      </w:pPr>
      <w:r w:rsidRPr="0021227A">
        <w:t xml:space="preserve">Our Variables are independent of each other based on the correlation coefficients. </w:t>
      </w:r>
    </w:p>
    <w:p w14:paraId="2B5D8BE4" w14:textId="7A20CAEF" w:rsidR="0021227A" w:rsidRDefault="0021227A" w:rsidP="00550C41">
      <w:pPr>
        <w:pStyle w:val="BodyText"/>
        <w:numPr>
          <w:ilvl w:val="0"/>
          <w:numId w:val="49"/>
        </w:numPr>
        <w:spacing w:before="121" w:line="360" w:lineRule="auto"/>
      </w:pPr>
      <w:r w:rsidRPr="0021227A">
        <w:t>Hence, we use Bernoulli Naïve Bayes model because it is well-suited for handling binary features as it models each feature as a binary random variable following a Bernoulli distribution.</w:t>
      </w:r>
      <w:r>
        <w:rPr>
          <w:noProof/>
          <w:lang w:val="en-IN" w:eastAsia="en-IN"/>
        </w:rPr>
        <w:drawing>
          <wp:inline distT="0" distB="0" distL="0" distR="0" wp14:anchorId="4FE2D15A" wp14:editId="08A9575B">
            <wp:extent cx="5066030" cy="2615565"/>
            <wp:effectExtent l="0" t="0" r="1270" b="0"/>
            <wp:docPr id="683601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6030" cy="2615565"/>
                    </a:xfrm>
                    <a:prstGeom prst="rect">
                      <a:avLst/>
                    </a:prstGeom>
                    <a:noFill/>
                  </pic:spPr>
                </pic:pic>
              </a:graphicData>
            </a:graphic>
          </wp:inline>
        </w:drawing>
      </w:r>
    </w:p>
    <w:p w14:paraId="4FFAF94F" w14:textId="77777777" w:rsidR="00550C41" w:rsidRDefault="00550C41" w:rsidP="0021227A">
      <w:pPr>
        <w:pStyle w:val="BodyText"/>
        <w:spacing w:before="121" w:line="360" w:lineRule="auto"/>
        <w:ind w:left="360"/>
        <w:rPr>
          <w:b/>
          <w:bCs/>
          <w:sz w:val="28"/>
          <w:szCs w:val="28"/>
          <w:u w:val="single"/>
        </w:rPr>
      </w:pPr>
    </w:p>
    <w:p w14:paraId="6E4EFF57" w14:textId="77777777" w:rsidR="00550C41" w:rsidRDefault="00550C41" w:rsidP="0021227A">
      <w:pPr>
        <w:pStyle w:val="BodyText"/>
        <w:spacing w:before="121" w:line="360" w:lineRule="auto"/>
        <w:ind w:left="360"/>
        <w:rPr>
          <w:b/>
          <w:bCs/>
          <w:sz w:val="28"/>
          <w:szCs w:val="28"/>
          <w:u w:val="single"/>
        </w:rPr>
      </w:pPr>
    </w:p>
    <w:p w14:paraId="74476874" w14:textId="77777777" w:rsidR="00550C41" w:rsidRDefault="00550C41" w:rsidP="0021227A">
      <w:pPr>
        <w:pStyle w:val="BodyText"/>
        <w:spacing w:before="121" w:line="360" w:lineRule="auto"/>
        <w:ind w:left="360"/>
        <w:rPr>
          <w:b/>
          <w:bCs/>
          <w:sz w:val="28"/>
          <w:szCs w:val="28"/>
          <w:u w:val="single"/>
        </w:rPr>
      </w:pPr>
    </w:p>
    <w:p w14:paraId="3D014D7F" w14:textId="77777777" w:rsidR="00550C41" w:rsidRDefault="00550C41" w:rsidP="0021227A">
      <w:pPr>
        <w:pStyle w:val="BodyText"/>
        <w:spacing w:before="121" w:line="360" w:lineRule="auto"/>
        <w:ind w:left="360"/>
        <w:rPr>
          <w:b/>
          <w:bCs/>
          <w:sz w:val="28"/>
          <w:szCs w:val="28"/>
          <w:u w:val="single"/>
        </w:rPr>
      </w:pPr>
    </w:p>
    <w:p w14:paraId="65FBC81B" w14:textId="77777777" w:rsidR="00550C41" w:rsidRDefault="00550C41" w:rsidP="0021227A">
      <w:pPr>
        <w:pStyle w:val="BodyText"/>
        <w:spacing w:before="121" w:line="360" w:lineRule="auto"/>
        <w:ind w:left="360"/>
        <w:rPr>
          <w:b/>
          <w:bCs/>
          <w:sz w:val="28"/>
          <w:szCs w:val="28"/>
          <w:u w:val="single"/>
        </w:rPr>
      </w:pPr>
    </w:p>
    <w:p w14:paraId="1BC30D2D" w14:textId="77777777" w:rsidR="00550C41" w:rsidRDefault="00550C41" w:rsidP="0021227A">
      <w:pPr>
        <w:pStyle w:val="BodyText"/>
        <w:spacing w:before="121" w:line="360" w:lineRule="auto"/>
        <w:ind w:left="360"/>
        <w:rPr>
          <w:b/>
          <w:bCs/>
          <w:sz w:val="28"/>
          <w:szCs w:val="28"/>
          <w:u w:val="single"/>
        </w:rPr>
      </w:pPr>
    </w:p>
    <w:p w14:paraId="26FDE555" w14:textId="77777777" w:rsidR="00550C41" w:rsidRDefault="00550C41" w:rsidP="0021227A">
      <w:pPr>
        <w:pStyle w:val="BodyText"/>
        <w:spacing w:before="121" w:line="360" w:lineRule="auto"/>
        <w:ind w:left="360"/>
        <w:rPr>
          <w:b/>
          <w:bCs/>
          <w:sz w:val="28"/>
          <w:szCs w:val="28"/>
          <w:u w:val="single"/>
        </w:rPr>
      </w:pPr>
    </w:p>
    <w:p w14:paraId="6A0BF02A" w14:textId="77777777" w:rsidR="00550C41" w:rsidRDefault="00550C41" w:rsidP="0021227A">
      <w:pPr>
        <w:pStyle w:val="BodyText"/>
        <w:spacing w:before="121" w:line="360" w:lineRule="auto"/>
        <w:ind w:left="360"/>
        <w:rPr>
          <w:b/>
          <w:bCs/>
          <w:sz w:val="28"/>
          <w:szCs w:val="28"/>
          <w:u w:val="single"/>
        </w:rPr>
      </w:pPr>
    </w:p>
    <w:p w14:paraId="69E40EB0" w14:textId="1E7E3034" w:rsidR="0021227A" w:rsidRDefault="0021227A" w:rsidP="0021227A">
      <w:pPr>
        <w:pStyle w:val="BodyText"/>
        <w:spacing w:before="121" w:line="360" w:lineRule="auto"/>
        <w:ind w:left="360"/>
        <w:rPr>
          <w:b/>
          <w:bCs/>
          <w:sz w:val="28"/>
          <w:szCs w:val="28"/>
          <w:u w:val="single"/>
        </w:rPr>
      </w:pPr>
      <w:r w:rsidRPr="0021227A">
        <w:rPr>
          <w:b/>
          <w:bCs/>
          <w:sz w:val="28"/>
          <w:szCs w:val="28"/>
          <w:u w:val="single"/>
        </w:rPr>
        <w:lastRenderedPageBreak/>
        <w:t>Overall Model Metrics:</w:t>
      </w:r>
    </w:p>
    <w:p w14:paraId="17B081C6" w14:textId="1658FB10" w:rsidR="0021227A" w:rsidRDefault="0021227A" w:rsidP="0021227A">
      <w:pPr>
        <w:pStyle w:val="BodyText"/>
        <w:spacing w:before="121" w:line="360" w:lineRule="auto"/>
        <w:ind w:left="360"/>
        <w:rPr>
          <w:b/>
          <w:bCs/>
          <w:sz w:val="28"/>
          <w:szCs w:val="28"/>
          <w:u w:val="single"/>
        </w:rPr>
      </w:pPr>
      <w:r>
        <w:rPr>
          <w:b/>
          <w:bCs/>
          <w:noProof/>
          <w:sz w:val="28"/>
          <w:szCs w:val="28"/>
          <w:u w:val="single"/>
          <w:lang w:val="en-IN" w:eastAsia="en-IN"/>
        </w:rPr>
        <w:drawing>
          <wp:inline distT="0" distB="0" distL="0" distR="0" wp14:anchorId="6B50BA0C" wp14:editId="45E88D7C">
            <wp:extent cx="6157595" cy="2755900"/>
            <wp:effectExtent l="0" t="0" r="0" b="6350"/>
            <wp:docPr id="2109080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7595" cy="2755900"/>
                    </a:xfrm>
                    <a:prstGeom prst="rect">
                      <a:avLst/>
                    </a:prstGeom>
                    <a:noFill/>
                  </pic:spPr>
                </pic:pic>
              </a:graphicData>
            </a:graphic>
          </wp:inline>
        </w:drawing>
      </w:r>
      <w:r>
        <w:rPr>
          <w:b/>
          <w:bCs/>
          <w:noProof/>
          <w:sz w:val="28"/>
          <w:szCs w:val="28"/>
          <w:u w:val="single"/>
          <w:lang w:val="en-IN" w:eastAsia="en-IN"/>
        </w:rPr>
        <w:drawing>
          <wp:inline distT="0" distB="0" distL="0" distR="0" wp14:anchorId="2673C2F6" wp14:editId="357A17A0">
            <wp:extent cx="2179320" cy="2700356"/>
            <wp:effectExtent l="0" t="0" r="0" b="5080"/>
            <wp:docPr id="11622906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1624" cy="2703210"/>
                    </a:xfrm>
                    <a:prstGeom prst="rect">
                      <a:avLst/>
                    </a:prstGeom>
                    <a:noFill/>
                  </pic:spPr>
                </pic:pic>
              </a:graphicData>
            </a:graphic>
          </wp:inline>
        </w:drawing>
      </w:r>
      <w:r>
        <w:rPr>
          <w:b/>
          <w:bCs/>
          <w:noProof/>
          <w:sz w:val="28"/>
          <w:szCs w:val="28"/>
          <w:u w:val="single"/>
          <w:lang w:val="en-IN" w:eastAsia="en-IN"/>
        </w:rPr>
        <w:drawing>
          <wp:inline distT="0" distB="0" distL="0" distR="0" wp14:anchorId="472978FC" wp14:editId="60D2A3BC">
            <wp:extent cx="3694410" cy="2661710"/>
            <wp:effectExtent l="0" t="0" r="1905" b="5715"/>
            <wp:docPr id="14412942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1783" cy="2681431"/>
                    </a:xfrm>
                    <a:prstGeom prst="rect">
                      <a:avLst/>
                    </a:prstGeom>
                    <a:noFill/>
                  </pic:spPr>
                </pic:pic>
              </a:graphicData>
            </a:graphic>
          </wp:inline>
        </w:drawing>
      </w:r>
    </w:p>
    <w:p w14:paraId="71722733" w14:textId="1B22AE9E" w:rsidR="0021227A" w:rsidRPr="0021227A" w:rsidRDefault="0021227A" w:rsidP="0021227A">
      <w:pPr>
        <w:pStyle w:val="BodyText"/>
        <w:numPr>
          <w:ilvl w:val="0"/>
          <w:numId w:val="43"/>
        </w:numPr>
        <w:spacing w:before="121" w:line="360" w:lineRule="auto"/>
      </w:pPr>
      <w:r w:rsidRPr="0021227A">
        <w:t>From the above metrics we can see that some models are overfitting, and some model performs really well. But for our business we need a model which should performs well in finding the churn users.</w:t>
      </w:r>
    </w:p>
    <w:p w14:paraId="73919482" w14:textId="762956BE" w:rsidR="0021227A" w:rsidRPr="0021227A" w:rsidRDefault="0021227A" w:rsidP="0021227A">
      <w:pPr>
        <w:pStyle w:val="BodyText"/>
        <w:numPr>
          <w:ilvl w:val="0"/>
          <w:numId w:val="43"/>
        </w:numPr>
        <w:spacing w:before="121" w:line="360" w:lineRule="auto"/>
      </w:pPr>
      <w:r w:rsidRPr="0021227A">
        <w:t>It is ok if we have predicted a non-churn customer as churn, but we should not miss any churn customer, because in Telecom industry it is very hard to get a new customer rather than retaining the old customer.</w:t>
      </w:r>
    </w:p>
    <w:p w14:paraId="27448E5E" w14:textId="77777777" w:rsidR="00550C41" w:rsidRDefault="00550C41" w:rsidP="00550C41">
      <w:pPr>
        <w:pStyle w:val="BodyText"/>
        <w:spacing w:before="121" w:line="360" w:lineRule="auto"/>
        <w:ind w:left="720"/>
      </w:pPr>
    </w:p>
    <w:p w14:paraId="67E8FCE1" w14:textId="56B98C34" w:rsidR="0021227A" w:rsidRPr="0021227A" w:rsidRDefault="0021227A" w:rsidP="0021227A">
      <w:pPr>
        <w:pStyle w:val="BodyText"/>
        <w:numPr>
          <w:ilvl w:val="0"/>
          <w:numId w:val="43"/>
        </w:numPr>
        <w:spacing w:before="121" w:line="360" w:lineRule="auto"/>
      </w:pPr>
      <w:r w:rsidRPr="0021227A">
        <w:lastRenderedPageBreak/>
        <w:t>So, in this case we should look for a model which has high sensitivity, and can less focus on having low specificity and precision.</w:t>
      </w:r>
    </w:p>
    <w:p w14:paraId="3DDD3A20" w14:textId="03D290EA" w:rsidR="0021227A" w:rsidRDefault="0021227A" w:rsidP="0021227A">
      <w:pPr>
        <w:pStyle w:val="BodyText"/>
        <w:numPr>
          <w:ilvl w:val="0"/>
          <w:numId w:val="43"/>
        </w:numPr>
        <w:spacing w:before="121" w:line="360" w:lineRule="auto"/>
      </w:pPr>
      <w:r w:rsidRPr="0021227A">
        <w:t>In this case KNN model performs well, its sensitivity score is high when compared to other models.</w:t>
      </w:r>
    </w:p>
    <w:p w14:paraId="14BD8F2D" w14:textId="77777777" w:rsidR="00F929B0" w:rsidRDefault="00F929B0" w:rsidP="001948CB">
      <w:pPr>
        <w:pStyle w:val="Heading2"/>
        <w:rPr>
          <w:sz w:val="28"/>
          <w:szCs w:val="28"/>
        </w:rPr>
      </w:pPr>
    </w:p>
    <w:p w14:paraId="2565A72B" w14:textId="49AD3455" w:rsidR="001948CB" w:rsidRPr="001948CB" w:rsidRDefault="001948CB" w:rsidP="001948CB">
      <w:pPr>
        <w:pStyle w:val="Heading2"/>
        <w:rPr>
          <w:sz w:val="28"/>
          <w:szCs w:val="28"/>
        </w:rPr>
      </w:pPr>
      <w:r w:rsidRPr="001948CB">
        <w:rPr>
          <w:sz w:val="28"/>
          <w:szCs w:val="28"/>
        </w:rPr>
        <w:t>Business Interpretation:</w:t>
      </w:r>
    </w:p>
    <w:p w14:paraId="5202B51C" w14:textId="1A2EA484" w:rsidR="00797111" w:rsidRDefault="001948CB" w:rsidP="00797111">
      <w:pPr>
        <w:pStyle w:val="BodyText"/>
        <w:numPr>
          <w:ilvl w:val="0"/>
          <w:numId w:val="50"/>
        </w:numPr>
        <w:spacing w:before="121" w:line="360" w:lineRule="auto"/>
      </w:pPr>
      <w:r w:rsidRPr="001948CB">
        <w:t>From the data we found that the users who churn are reducing their u</w:t>
      </w:r>
      <w:r w:rsidR="00797111">
        <w:t xml:space="preserve">sage of the service every month where </w:t>
      </w:r>
      <w:r w:rsidRPr="001948CB">
        <w:t>the users who didn't churn are using the services consistently</w:t>
      </w:r>
      <w:r w:rsidR="00797111">
        <w:t xml:space="preserve"> or they increasing their usage.</w:t>
      </w:r>
      <w:r w:rsidRPr="001948CB">
        <w:t xml:space="preserve"> </w:t>
      </w:r>
    </w:p>
    <w:p w14:paraId="157FBE61" w14:textId="77777777" w:rsidR="00797111" w:rsidRDefault="001948CB" w:rsidP="00797111">
      <w:pPr>
        <w:pStyle w:val="BodyText"/>
        <w:numPr>
          <w:ilvl w:val="0"/>
          <w:numId w:val="50"/>
        </w:numPr>
        <w:spacing w:before="121" w:line="360" w:lineRule="auto"/>
      </w:pPr>
      <w:r w:rsidRPr="001948CB">
        <w:t>So</w:t>
      </w:r>
      <w:r w:rsidR="00797111">
        <w:t>,</w:t>
      </w:r>
      <w:r w:rsidRPr="001948CB">
        <w:t xml:space="preserve"> we did some </w:t>
      </w:r>
      <w:r w:rsidR="00797111">
        <w:t>feature engineering on our data.</w:t>
      </w:r>
      <w:r w:rsidRPr="001948CB">
        <w:t xml:space="preserve"> We found the difference between the 3 months values and made it as a single feature, So that the churn u</w:t>
      </w:r>
      <w:r w:rsidR="00797111">
        <w:t>sers will have huge</w:t>
      </w:r>
      <w:r w:rsidRPr="001948CB">
        <w:t xml:space="preserve"> difference value and no churn user will have less difference value or negative value. </w:t>
      </w:r>
    </w:p>
    <w:p w14:paraId="236C9EE2" w14:textId="77777777" w:rsidR="00797111" w:rsidRDefault="001948CB" w:rsidP="00797111">
      <w:pPr>
        <w:pStyle w:val="BodyText"/>
        <w:numPr>
          <w:ilvl w:val="0"/>
          <w:numId w:val="50"/>
        </w:numPr>
        <w:spacing w:before="121" w:line="360" w:lineRule="auto"/>
      </w:pPr>
      <w:r w:rsidRPr="001948CB">
        <w:t>Apart from this we found that the usage of roaming is very high for churn users w</w:t>
      </w:r>
      <w:r w:rsidR="00797111">
        <w:t xml:space="preserve">hen compared to no churn users. </w:t>
      </w:r>
      <w:r w:rsidRPr="001948CB">
        <w:t>So</w:t>
      </w:r>
      <w:r w:rsidR="00797111">
        <w:t>,</w:t>
      </w:r>
      <w:r w:rsidRPr="001948CB">
        <w:t xml:space="preserve"> we can speculate that some of the </w:t>
      </w:r>
      <w:r w:rsidR="00797111">
        <w:t>users are churning because they</w:t>
      </w:r>
      <w:r w:rsidRPr="001948CB">
        <w:t xml:space="preserve"> use to </w:t>
      </w:r>
      <w:r w:rsidR="00797111">
        <w:t>travel a lot and our service ma</w:t>
      </w:r>
      <w:r w:rsidRPr="001948CB">
        <w:t xml:space="preserve">y not performing well in roaming or these users are relocated to different place and in that place our </w:t>
      </w:r>
      <w:r w:rsidR="00797111">
        <w:t>service may not performing well.</w:t>
      </w:r>
    </w:p>
    <w:p w14:paraId="50A53914" w14:textId="7E375ABD" w:rsidR="001948CB" w:rsidRDefault="001948CB" w:rsidP="00797111">
      <w:pPr>
        <w:pStyle w:val="BodyText"/>
        <w:numPr>
          <w:ilvl w:val="0"/>
          <w:numId w:val="50"/>
        </w:numPr>
        <w:spacing w:before="121" w:line="360" w:lineRule="auto"/>
      </w:pPr>
      <w:r w:rsidRPr="001948CB">
        <w:t xml:space="preserve"> To verify t</w:t>
      </w:r>
      <w:r w:rsidR="00F929B0">
        <w:t>his we can check these customer</w:t>
      </w:r>
      <w:r w:rsidRPr="001948CB">
        <w:t xml:space="preserve"> locations and check for our networks performance in those locations and take necessary action accordingly</w:t>
      </w:r>
      <w:r w:rsidR="00BF2706">
        <w:t>.</w:t>
      </w:r>
    </w:p>
    <w:p w14:paraId="75738A8B" w14:textId="77777777" w:rsidR="00797111" w:rsidRDefault="00797111" w:rsidP="001948CB">
      <w:pPr>
        <w:pStyle w:val="BodyText"/>
        <w:spacing w:before="121" w:line="360" w:lineRule="auto"/>
      </w:pPr>
    </w:p>
    <w:p w14:paraId="1A905435" w14:textId="77777777" w:rsidR="00797111" w:rsidRDefault="00797111" w:rsidP="001948CB">
      <w:pPr>
        <w:pStyle w:val="BodyText"/>
        <w:spacing w:before="121" w:line="360" w:lineRule="auto"/>
        <w:rPr>
          <w:b/>
          <w:sz w:val="28"/>
          <w:szCs w:val="28"/>
          <w:u w:val="single"/>
        </w:rPr>
      </w:pPr>
    </w:p>
    <w:p w14:paraId="451088F8" w14:textId="77777777" w:rsidR="00797111" w:rsidRDefault="00797111" w:rsidP="001948CB">
      <w:pPr>
        <w:pStyle w:val="BodyText"/>
        <w:spacing w:before="121" w:line="360" w:lineRule="auto"/>
        <w:rPr>
          <w:b/>
          <w:sz w:val="28"/>
          <w:szCs w:val="28"/>
          <w:u w:val="single"/>
        </w:rPr>
      </w:pPr>
    </w:p>
    <w:p w14:paraId="11A0AE91" w14:textId="77777777" w:rsidR="00797111" w:rsidRDefault="00797111" w:rsidP="001948CB">
      <w:pPr>
        <w:pStyle w:val="BodyText"/>
        <w:spacing w:before="121" w:line="360" w:lineRule="auto"/>
        <w:rPr>
          <w:b/>
          <w:sz w:val="28"/>
          <w:szCs w:val="28"/>
          <w:u w:val="single"/>
        </w:rPr>
      </w:pPr>
    </w:p>
    <w:p w14:paraId="664AC4BE" w14:textId="77777777" w:rsidR="00797111" w:rsidRDefault="00797111" w:rsidP="001948CB">
      <w:pPr>
        <w:pStyle w:val="BodyText"/>
        <w:spacing w:before="121" w:line="360" w:lineRule="auto"/>
        <w:rPr>
          <w:b/>
          <w:sz w:val="28"/>
          <w:szCs w:val="28"/>
          <w:u w:val="single"/>
        </w:rPr>
      </w:pPr>
    </w:p>
    <w:p w14:paraId="51127787" w14:textId="77777777" w:rsidR="00797111" w:rsidRDefault="00797111" w:rsidP="001948CB">
      <w:pPr>
        <w:pStyle w:val="BodyText"/>
        <w:spacing w:before="121" w:line="360" w:lineRule="auto"/>
        <w:rPr>
          <w:b/>
          <w:sz w:val="28"/>
          <w:szCs w:val="28"/>
          <w:u w:val="single"/>
        </w:rPr>
      </w:pPr>
    </w:p>
    <w:p w14:paraId="4DA789C1" w14:textId="77777777" w:rsidR="00797111" w:rsidRDefault="00797111" w:rsidP="001948CB">
      <w:pPr>
        <w:pStyle w:val="BodyText"/>
        <w:spacing w:before="121" w:line="360" w:lineRule="auto"/>
        <w:rPr>
          <w:b/>
          <w:sz w:val="28"/>
          <w:szCs w:val="28"/>
          <w:u w:val="single"/>
        </w:rPr>
      </w:pPr>
    </w:p>
    <w:p w14:paraId="682F0551" w14:textId="77777777" w:rsidR="00797111" w:rsidRDefault="00797111" w:rsidP="001948CB">
      <w:pPr>
        <w:pStyle w:val="BodyText"/>
        <w:spacing w:before="121" w:line="360" w:lineRule="auto"/>
        <w:rPr>
          <w:b/>
          <w:sz w:val="28"/>
          <w:szCs w:val="28"/>
          <w:u w:val="single"/>
        </w:rPr>
      </w:pPr>
    </w:p>
    <w:p w14:paraId="7A75565E" w14:textId="77777777" w:rsidR="00797111" w:rsidRDefault="00797111" w:rsidP="001948CB">
      <w:pPr>
        <w:pStyle w:val="BodyText"/>
        <w:spacing w:before="121" w:line="360" w:lineRule="auto"/>
        <w:rPr>
          <w:b/>
          <w:sz w:val="28"/>
          <w:szCs w:val="28"/>
          <w:u w:val="single"/>
        </w:rPr>
      </w:pPr>
    </w:p>
    <w:p w14:paraId="30BE1F16" w14:textId="6CE423F2" w:rsidR="00BF2706" w:rsidRDefault="00BF2706" w:rsidP="001948CB">
      <w:pPr>
        <w:pStyle w:val="BodyText"/>
        <w:spacing w:before="121" w:line="360" w:lineRule="auto"/>
        <w:rPr>
          <w:b/>
          <w:sz w:val="28"/>
          <w:szCs w:val="28"/>
          <w:u w:val="single"/>
        </w:rPr>
      </w:pPr>
      <w:r w:rsidRPr="00BF2706">
        <w:rPr>
          <w:b/>
          <w:sz w:val="28"/>
          <w:szCs w:val="28"/>
          <w:u w:val="single"/>
        </w:rPr>
        <w:t>Business / Model Justification:</w:t>
      </w:r>
    </w:p>
    <w:p w14:paraId="064988BD" w14:textId="781CC70E" w:rsidR="00BF2706" w:rsidRDefault="00BF2706" w:rsidP="00797111">
      <w:pPr>
        <w:pStyle w:val="BodyText"/>
        <w:numPr>
          <w:ilvl w:val="0"/>
          <w:numId w:val="51"/>
        </w:numPr>
        <w:spacing w:before="121" w:line="360" w:lineRule="auto"/>
      </w:pPr>
      <w:r>
        <w:t>The main motive is to improve the performance of the model.</w:t>
      </w:r>
      <w:r w:rsidR="00F929B0">
        <w:t xml:space="preserve"> As per the Business scenario, w</w:t>
      </w:r>
      <w:r>
        <w:t>e have to predict the users who is going to churn, So that we can take some neces</w:t>
      </w:r>
      <w:r>
        <w:t>sary steps to retain that user.</w:t>
      </w:r>
    </w:p>
    <w:p w14:paraId="1BE46392" w14:textId="77777777" w:rsidR="00797111" w:rsidRDefault="00BF2706" w:rsidP="00797111">
      <w:pPr>
        <w:pStyle w:val="BodyText"/>
        <w:numPr>
          <w:ilvl w:val="0"/>
          <w:numId w:val="51"/>
        </w:numPr>
        <w:spacing w:before="121" w:line="360" w:lineRule="auto"/>
      </w:pPr>
      <w:r>
        <w:t xml:space="preserve">As we discussed before in Telecom Industry getting a new customer is harder that retain the old customer, we should predict the maximum number of churn customer, its ok even if we miss classified some of the not churn customers as churn (which mean we can compromise for the precision score). </w:t>
      </w:r>
    </w:p>
    <w:p w14:paraId="778C2FB3" w14:textId="79BE7D93" w:rsidR="00BF2706" w:rsidRDefault="00BF2706" w:rsidP="00797111">
      <w:pPr>
        <w:pStyle w:val="BodyText"/>
        <w:numPr>
          <w:ilvl w:val="0"/>
          <w:numId w:val="51"/>
        </w:numPr>
        <w:spacing w:before="121" w:line="360" w:lineRule="auto"/>
      </w:pPr>
      <w:r>
        <w:t>So we should look for the model which gives high recall score for class</w:t>
      </w:r>
      <w:r>
        <w:t xml:space="preserve"> 1 (Sensitivity).</w:t>
      </w:r>
      <w:r>
        <w:t>So recall for the class 1 is the metric we should look for among all the models we built, and good precision is also important.</w:t>
      </w:r>
    </w:p>
    <w:p w14:paraId="7A1CB2BF" w14:textId="77777777" w:rsidR="00BF2706" w:rsidRDefault="00BF2706" w:rsidP="00797111">
      <w:pPr>
        <w:pStyle w:val="BodyText"/>
        <w:numPr>
          <w:ilvl w:val="0"/>
          <w:numId w:val="51"/>
        </w:numPr>
        <w:spacing w:before="121" w:line="360" w:lineRule="auto"/>
      </w:pPr>
      <w:r>
        <w:t>From the above Model metrics table we can see that KNN model and XGBoost performed well according to our requirements, Where KNN model performs very well in Sensitivity (90%) but performs in precision (66%) is not good. The XGBoost model performs moderately in Sensitivity (85%) b</w:t>
      </w:r>
      <w:r>
        <w:t>ut the precision in good (90%).</w:t>
      </w:r>
    </w:p>
    <w:p w14:paraId="00CDAD06" w14:textId="2B3FD700" w:rsidR="00BF2706" w:rsidRPr="00BF2706" w:rsidRDefault="00BF2706" w:rsidP="00797111">
      <w:pPr>
        <w:pStyle w:val="BodyText"/>
        <w:numPr>
          <w:ilvl w:val="0"/>
          <w:numId w:val="51"/>
        </w:numPr>
        <w:spacing w:before="121" w:line="360" w:lineRule="auto"/>
      </w:pPr>
      <w:r>
        <w:t>So</w:t>
      </w:r>
      <w:r w:rsidR="00797111">
        <w:t xml:space="preserve">, </w:t>
      </w:r>
      <w:r>
        <w:t>we decide to retain the customers by giving some offers, selecting XGBoost model will help us to re</w:t>
      </w:r>
      <w:r w:rsidR="00797111">
        <w:t>duce the wastage of cost on non-</w:t>
      </w:r>
      <w:r>
        <w:t>churn customers, or use KNN model accordingly.</w:t>
      </w:r>
    </w:p>
    <w:sectPr w:rsidR="00BF2706" w:rsidRPr="00BF2706">
      <w:headerReference w:type="even" r:id="rId78"/>
      <w:headerReference w:type="default" r:id="rId79"/>
      <w:footerReference w:type="even" r:id="rId80"/>
      <w:footerReference w:type="default" r:id="rId81"/>
      <w:pgSz w:w="12240" w:h="15840"/>
      <w:pgMar w:top="920" w:right="1200" w:bottom="1240" w:left="1340" w:header="200" w:footer="10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000CB" w14:textId="77777777" w:rsidR="00503163" w:rsidRDefault="00503163">
      <w:r>
        <w:separator/>
      </w:r>
    </w:p>
  </w:endnote>
  <w:endnote w:type="continuationSeparator" w:id="0">
    <w:p w14:paraId="741D0607" w14:textId="77777777" w:rsidR="00503163" w:rsidRDefault="00503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BD7A4" w14:textId="77777777" w:rsidR="00550C41" w:rsidRDefault="00550C41">
    <w:pPr>
      <w:pStyle w:val="BodyText"/>
      <w:spacing w:line="14" w:lineRule="auto"/>
      <w:rPr>
        <w:sz w:val="20"/>
      </w:rPr>
    </w:pPr>
    <w:r>
      <w:rPr>
        <w:noProof/>
        <w:lang w:val="en-IN" w:eastAsia="en-IN"/>
      </w:rPr>
      <mc:AlternateContent>
        <mc:Choice Requires="wps">
          <w:drawing>
            <wp:anchor distT="0" distB="0" distL="0" distR="0" simplePos="0" relativeHeight="487029760" behindDoc="1" locked="0" layoutInCell="1" allowOverlap="1" wp14:anchorId="717B8FD2" wp14:editId="2C49680C">
              <wp:simplePos x="0" y="0"/>
              <wp:positionH relativeFrom="page">
                <wp:posOffset>6188202</wp:posOffset>
              </wp:positionH>
              <wp:positionV relativeFrom="page">
                <wp:posOffset>9251322</wp:posOffset>
              </wp:positionV>
              <wp:extent cx="647700" cy="1949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94945"/>
                      </a:xfrm>
                      <a:prstGeom prst="rect">
                        <a:avLst/>
                      </a:prstGeom>
                    </wps:spPr>
                    <wps:txbx>
                      <w:txbxContent>
                        <w:p w14:paraId="62F3F119" w14:textId="77777777" w:rsidR="00550C41" w:rsidRDefault="00550C41">
                          <w:pPr>
                            <w:spacing w:before="21"/>
                            <w:ind w:left="20"/>
                            <w:rPr>
                              <w:rFonts w:ascii="Tahoma"/>
                            </w:rPr>
                          </w:pPr>
                          <w:r>
                            <w:rPr>
                              <w:rFonts w:ascii="Tahoma"/>
                              <w:color w:val="353744"/>
                            </w:rPr>
                            <w:t>ii</w:t>
                          </w:r>
                          <w:r>
                            <w:rPr>
                              <w:rFonts w:ascii="Tahoma"/>
                              <w:color w:val="353744"/>
                              <w:spacing w:val="-1"/>
                            </w:rPr>
                            <w:t xml:space="preserve"> </w:t>
                          </w:r>
                          <w:r>
                            <w:rPr>
                              <w:rFonts w:ascii="Tahoma"/>
                              <w:color w:val="353744"/>
                            </w:rPr>
                            <w:t xml:space="preserve">|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wps:txbx>
                    <wps:bodyPr wrap="square" lIns="0" tIns="0" rIns="0" bIns="0" rtlCol="0">
                      <a:noAutofit/>
                    </wps:bodyPr>
                  </wps:wsp>
                </a:graphicData>
              </a:graphic>
            </wp:anchor>
          </w:drawing>
        </mc:Choice>
        <mc:Fallback>
          <w:pict>
            <v:shapetype w14:anchorId="717B8FD2" id="_x0000_t202" coordsize="21600,21600" o:spt="202" path="m,l,21600r21600,l21600,xe">
              <v:stroke joinstyle="miter"/>
              <v:path gradientshapeok="t" o:connecttype="rect"/>
            </v:shapetype>
            <v:shape id="Textbox 7" o:spid="_x0000_s1028" type="#_x0000_t202" style="position:absolute;margin-left:487.25pt;margin-top:728.45pt;width:51pt;height:15.35pt;z-index:-162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" filled="f" stroked="f">
              <v:path arrowok="t"/>
              <v:textbox inset="0,0,0,0">
                <w:txbxContent>
                  <w:p w14:paraId="62F3F119" w14:textId="77777777" w:rsidR="00550C41" w:rsidRDefault="00550C41">
                    <w:pPr>
                      <w:spacing w:before="21"/>
                      <w:ind w:left="20"/>
                      <w:rPr>
                        <w:rFonts w:ascii="Tahoma"/>
                      </w:rPr>
                    </w:pPr>
                    <w:r>
                      <w:rPr>
                        <w:rFonts w:ascii="Tahoma"/>
                        <w:color w:val="353744"/>
                      </w:rPr>
                      <w:t>ii</w:t>
                    </w:r>
                    <w:r>
                      <w:rPr>
                        <w:rFonts w:ascii="Tahoma"/>
                        <w:color w:val="353744"/>
                        <w:spacing w:val="-1"/>
                      </w:rPr>
                      <w:t xml:space="preserve"> </w:t>
                    </w:r>
                    <w:r>
                      <w:rPr>
                        <w:rFonts w:ascii="Tahoma"/>
                        <w:color w:val="353744"/>
                      </w:rPr>
                      <w:t xml:space="preserve">|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4F98E" w14:textId="77777777" w:rsidR="00550C41" w:rsidRDefault="00550C41">
    <w:pPr>
      <w:pStyle w:val="BodyText"/>
      <w:spacing w:line="14" w:lineRule="auto"/>
      <w:rPr>
        <w:sz w:val="20"/>
      </w:rPr>
    </w:pPr>
    <w:r>
      <w:rPr>
        <w:noProof/>
        <w:lang w:val="en-IN" w:eastAsia="en-IN"/>
      </w:rPr>
      <mc:AlternateContent>
        <mc:Choice Requires="wps">
          <w:drawing>
            <wp:anchor distT="0" distB="0" distL="0" distR="0" simplePos="0" relativeHeight="251669504" behindDoc="1" locked="0" layoutInCell="1" allowOverlap="1" wp14:anchorId="1F2E5F0A" wp14:editId="5100D6DA">
              <wp:simplePos x="0" y="0"/>
              <wp:positionH relativeFrom="page">
                <wp:posOffset>6074409</wp:posOffset>
              </wp:positionH>
              <wp:positionV relativeFrom="page">
                <wp:posOffset>9251322</wp:posOffset>
              </wp:positionV>
              <wp:extent cx="761365" cy="19494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1365" cy="194945"/>
                      </a:xfrm>
                      <a:prstGeom prst="rect">
                        <a:avLst/>
                      </a:prstGeom>
                    </wps:spPr>
                    <wps:txbx>
                      <w:txbxContent>
                        <w:p w14:paraId="18F1A919" w14:textId="4540654B" w:rsidR="00550C41" w:rsidRDefault="00550C41">
                          <w:pPr>
                            <w:spacing w:before="21"/>
                            <w:ind w:left="60"/>
                            <w:rPr>
                              <w:rFonts w:ascii="Tahoma"/>
                            </w:rPr>
                          </w:pPr>
                          <w:r>
                            <w:rPr>
                              <w:rFonts w:ascii="Tahoma"/>
                              <w:color w:val="353744"/>
                            </w:rPr>
                            <w:fldChar w:fldCharType="begin"/>
                          </w:r>
                          <w:r>
                            <w:rPr>
                              <w:rFonts w:ascii="Tahoma"/>
                              <w:color w:val="353744"/>
                            </w:rPr>
                            <w:instrText xml:space="preserve"> PAGE </w:instrText>
                          </w:r>
                          <w:r>
                            <w:rPr>
                              <w:rFonts w:ascii="Tahoma"/>
                              <w:color w:val="353744"/>
                            </w:rPr>
                            <w:fldChar w:fldCharType="separate"/>
                          </w:r>
                          <w:r>
                            <w:rPr>
                              <w:rFonts w:ascii="Tahoma"/>
                              <w:noProof/>
                              <w:color w:val="353744"/>
                            </w:rPr>
                            <w:t>24</w:t>
                          </w:r>
                          <w:r>
                            <w:rPr>
                              <w:rFonts w:ascii="Tahoma"/>
                              <w:color w:val="353744"/>
                            </w:rPr>
                            <w:fldChar w:fldCharType="end"/>
                          </w:r>
                          <w:r>
                            <w:rPr>
                              <w:rFonts w:ascii="Tahoma"/>
                              <w:color w:val="353744"/>
                            </w:rPr>
                            <w:t xml:space="preserve"> |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wps:txbx>
                    <wps:bodyPr wrap="square" lIns="0" tIns="0" rIns="0" bIns="0" rtlCol="0">
                      <a:noAutofit/>
                    </wps:bodyPr>
                  </wps:wsp>
                </a:graphicData>
              </a:graphic>
            </wp:anchor>
          </w:drawing>
        </mc:Choice>
        <mc:Fallback>
          <w:pict>
            <v:shapetype w14:anchorId="1F2E5F0A" id="_x0000_t202" coordsize="21600,21600" o:spt="202" path="m,l,21600r21600,l21600,xe">
              <v:stroke joinstyle="miter"/>
              <v:path gradientshapeok="t" o:connecttype="rect"/>
            </v:shapetype>
            <v:shape id="Textbox 89" o:spid="_x0000_s1038" type="#_x0000_t202" style="position:absolute;margin-left:478.3pt;margin-top:728.45pt;width:59.95pt;height:15.3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" filled="f" stroked="f">
              <v:path arrowok="t"/>
              <v:textbox inset="0,0,0,0">
                <w:txbxContent>
                  <w:p w14:paraId="18F1A919" w14:textId="4540654B" w:rsidR="00550C41" w:rsidRDefault="00550C41">
                    <w:pPr>
                      <w:spacing w:before="21"/>
                      <w:ind w:left="60"/>
                      <w:rPr>
                        <w:rFonts w:ascii="Tahoma"/>
                      </w:rPr>
                    </w:pPr>
                    <w:r>
                      <w:rPr>
                        <w:rFonts w:ascii="Tahoma"/>
                        <w:color w:val="353744"/>
                      </w:rPr>
                      <w:fldChar w:fldCharType="begin"/>
                    </w:r>
                    <w:r>
                      <w:rPr>
                        <w:rFonts w:ascii="Tahoma"/>
                        <w:color w:val="353744"/>
                      </w:rPr>
                      <w:instrText xml:space="preserve"> PAGE </w:instrText>
                    </w:r>
                    <w:r>
                      <w:rPr>
                        <w:rFonts w:ascii="Tahoma"/>
                        <w:color w:val="353744"/>
                      </w:rPr>
                      <w:fldChar w:fldCharType="separate"/>
                    </w:r>
                    <w:r>
                      <w:rPr>
                        <w:rFonts w:ascii="Tahoma"/>
                        <w:noProof/>
                        <w:color w:val="353744"/>
                      </w:rPr>
                      <w:t>24</w:t>
                    </w:r>
                    <w:r>
                      <w:rPr>
                        <w:rFonts w:ascii="Tahoma"/>
                        <w:color w:val="353744"/>
                      </w:rPr>
                      <w:fldChar w:fldCharType="end"/>
                    </w:r>
                    <w:r>
                      <w:rPr>
                        <w:rFonts w:ascii="Tahoma"/>
                        <w:color w:val="353744"/>
                      </w:rPr>
                      <w:t xml:space="preserve"> |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7829659"/>
      <w:docPartObj>
        <w:docPartGallery w:val="Page Numbers (Bottom of Page)"/>
        <w:docPartUnique/>
      </w:docPartObj>
    </w:sdtPr>
    <w:sdtEndPr>
      <w:rPr>
        <w:noProof/>
      </w:rPr>
    </w:sdtEndPr>
    <w:sdtContent>
      <w:p w14:paraId="116AE19E" w14:textId="13141CF4" w:rsidR="00550C41" w:rsidRDefault="00550C41">
        <w:pPr>
          <w:pStyle w:val="Footer"/>
          <w:jc w:val="right"/>
        </w:pPr>
        <w:r>
          <w:rPr>
            <w:noProof/>
            <w:sz w:val="20"/>
            <w:lang w:val="en-IN" w:eastAsia="en-IN"/>
          </w:rPr>
          <w:drawing>
            <wp:inline distT="0" distB="0" distL="0" distR="0" wp14:anchorId="154CCC62" wp14:editId="6326DC6F">
              <wp:extent cx="6616972" cy="45719"/>
              <wp:effectExtent l="0" t="0" r="0" b="0"/>
              <wp:docPr id="1079047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95431" cy="49025"/>
                      </a:xfrm>
                      <a:prstGeom prst="rect">
                        <a:avLst/>
                      </a:prstGeom>
                      <a:noFill/>
                    </pic:spPr>
                  </pic:pic>
                </a:graphicData>
              </a:graphic>
            </wp:inline>
          </w:drawing>
        </w:r>
        <w:r>
          <w:fldChar w:fldCharType="begin"/>
        </w:r>
        <w:r>
          <w:instrText xml:space="preserve"> PAGE   \* MERGEFORMAT </w:instrText>
        </w:r>
        <w:r>
          <w:fldChar w:fldCharType="separate"/>
        </w:r>
        <w:r w:rsidR="00334F72">
          <w:rPr>
            <w:noProof/>
          </w:rPr>
          <w:t>31</w:t>
        </w:r>
        <w:r>
          <w:rPr>
            <w:noProof/>
          </w:rPr>
          <w:fldChar w:fldCharType="end"/>
        </w:r>
        <w:r>
          <w:t xml:space="preserve"> | </w:t>
        </w:r>
        <w:r>
          <w:rPr>
            <w:color w:val="7F7F7F" w:themeColor="background1" w:themeShade="7F"/>
            <w:spacing w:val="60"/>
          </w:rPr>
          <w:t>Page</w:t>
        </w:r>
      </w:p>
    </w:sdtContent>
  </w:sdt>
  <w:p w14:paraId="68FB96AB" w14:textId="283180B4" w:rsidR="00550C41" w:rsidRDefault="00550C4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016075"/>
      <w:docPartObj>
        <w:docPartGallery w:val="Page Numbers (Bottom of Page)"/>
        <w:docPartUnique/>
      </w:docPartObj>
    </w:sdtPr>
    <w:sdtEndPr>
      <w:rPr>
        <w:noProof/>
      </w:rPr>
    </w:sdtEndPr>
    <w:sdtContent>
      <w:p w14:paraId="7E4476EA" w14:textId="6EDF60DF" w:rsidR="00550C41" w:rsidRDefault="00550C41">
        <w:pPr>
          <w:pStyle w:val="Footer"/>
          <w:jc w:val="right"/>
        </w:pPr>
        <w:r>
          <w:rPr>
            <w:noProof/>
            <w:sz w:val="20"/>
            <w:lang w:val="en-IN" w:eastAsia="en-IN"/>
          </w:rPr>
          <w:drawing>
            <wp:anchor distT="0" distB="0" distL="114300" distR="114300" simplePos="0" relativeHeight="487046144" behindDoc="1" locked="0" layoutInCell="1" allowOverlap="1" wp14:anchorId="1D44DC6E" wp14:editId="2F492BE4">
              <wp:simplePos x="0" y="0"/>
              <wp:positionH relativeFrom="column">
                <wp:posOffset>-360045</wp:posOffset>
              </wp:positionH>
              <wp:positionV relativeFrom="paragraph">
                <wp:posOffset>26035</wp:posOffset>
              </wp:positionV>
              <wp:extent cx="6993255" cy="45720"/>
              <wp:effectExtent l="0" t="0" r="0" b="0"/>
              <wp:wrapTopAndBottom/>
              <wp:docPr id="510897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93255" cy="45720"/>
                      </a:xfrm>
                      <a:prstGeom prst="rect">
                        <a:avLst/>
                      </a:prstGeom>
                      <a:noFill/>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334F72">
          <w:rPr>
            <w:noProof/>
          </w:rPr>
          <w:t>ii</w:t>
        </w:r>
        <w:r>
          <w:rPr>
            <w:noProof/>
          </w:rPr>
          <w:fldChar w:fldCharType="end"/>
        </w:r>
        <w:r>
          <w:t xml:space="preserve">| </w:t>
        </w:r>
        <w:r>
          <w:rPr>
            <w:color w:val="7F7F7F" w:themeColor="background1" w:themeShade="7F"/>
            <w:spacing w:val="60"/>
          </w:rPr>
          <w:t>Page</w:t>
        </w:r>
        <w:r>
          <w:rPr>
            <w:noProof/>
          </w:rPr>
          <w:t xml:space="preserve"> </w:t>
        </w:r>
      </w:p>
    </w:sdtContent>
  </w:sdt>
  <w:p w14:paraId="2E1D98A5" w14:textId="7CFBB7C6" w:rsidR="00550C41" w:rsidRDefault="00550C4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645748"/>
      <w:docPartObj>
        <w:docPartGallery w:val="Page Numbers (Bottom of Page)"/>
        <w:docPartUnique/>
      </w:docPartObj>
    </w:sdtPr>
    <w:sdtEndPr>
      <w:rPr>
        <w:color w:val="7F7F7F" w:themeColor="background1" w:themeShade="7F"/>
        <w:spacing w:val="60"/>
      </w:rPr>
    </w:sdtEndPr>
    <w:sdtContent>
      <w:p w14:paraId="288E4DFB" w14:textId="5FEB8B54" w:rsidR="00550C41" w:rsidRDefault="00550C4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D4DA82A" w14:textId="5024A301" w:rsidR="00550C41" w:rsidRDefault="00550C41">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149016"/>
      <w:docPartObj>
        <w:docPartGallery w:val="Page Numbers (Bottom of Page)"/>
        <w:docPartUnique/>
      </w:docPartObj>
    </w:sdtPr>
    <w:sdtEndPr>
      <w:rPr>
        <w:noProof/>
      </w:rPr>
    </w:sdtEndPr>
    <w:sdtContent>
      <w:p w14:paraId="17E1E063" w14:textId="19CD1431" w:rsidR="00550C41" w:rsidRDefault="00550C41">
        <w:pPr>
          <w:pStyle w:val="Footer"/>
          <w:jc w:val="right"/>
        </w:pPr>
        <w:r>
          <w:rPr>
            <w:noProof/>
            <w:sz w:val="20"/>
            <w:lang w:val="en-IN" w:eastAsia="en-IN"/>
          </w:rPr>
          <w:drawing>
            <wp:anchor distT="0" distB="0" distL="114300" distR="114300" simplePos="0" relativeHeight="487049216" behindDoc="1" locked="0" layoutInCell="1" allowOverlap="1" wp14:anchorId="2F5B0CA2" wp14:editId="53008262">
              <wp:simplePos x="0" y="0"/>
              <wp:positionH relativeFrom="column">
                <wp:posOffset>-360045</wp:posOffset>
              </wp:positionH>
              <wp:positionV relativeFrom="paragraph">
                <wp:posOffset>26035</wp:posOffset>
              </wp:positionV>
              <wp:extent cx="6993255" cy="45720"/>
              <wp:effectExtent l="0" t="0" r="0" b="0"/>
              <wp:wrapTopAndBottom/>
              <wp:docPr id="697668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93255" cy="45720"/>
                      </a:xfrm>
                      <a:prstGeom prst="rect">
                        <a:avLst/>
                      </a:prstGeom>
                      <a:noFill/>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334F72">
          <w:rPr>
            <w:noProof/>
          </w:rPr>
          <w:t>2</w:t>
        </w:r>
        <w:r>
          <w:rPr>
            <w:noProof/>
          </w:rPr>
          <w:fldChar w:fldCharType="end"/>
        </w:r>
        <w:r>
          <w:t xml:space="preserve">| </w:t>
        </w:r>
        <w:r>
          <w:rPr>
            <w:color w:val="7F7F7F" w:themeColor="background1" w:themeShade="7F"/>
            <w:spacing w:val="60"/>
          </w:rPr>
          <w:t>Page</w:t>
        </w:r>
        <w:r>
          <w:rPr>
            <w:noProof/>
          </w:rPr>
          <w:t xml:space="preserve"> </w:t>
        </w:r>
      </w:p>
    </w:sdtContent>
  </w:sdt>
  <w:p w14:paraId="4F69F7FA" w14:textId="77777777" w:rsidR="00550C41" w:rsidRDefault="00550C4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750664"/>
      <w:docPartObj>
        <w:docPartGallery w:val="Page Numbers (Bottom of Page)"/>
        <w:docPartUnique/>
      </w:docPartObj>
    </w:sdtPr>
    <w:sdtEndPr>
      <w:rPr>
        <w:color w:val="7F7F7F" w:themeColor="background1" w:themeShade="7F"/>
        <w:spacing w:val="60"/>
      </w:rPr>
    </w:sdtEndPr>
    <w:sdtContent>
      <w:p w14:paraId="44E691F0" w14:textId="19BDC74B" w:rsidR="00550C41" w:rsidRDefault="00550C4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p>
    </w:sdtContent>
  </w:sdt>
  <w:p w14:paraId="73F57149" w14:textId="6E9AD4E7" w:rsidR="00550C41" w:rsidRDefault="00550C41">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90069"/>
      <w:docPartObj>
        <w:docPartGallery w:val="Page Numbers (Bottom of Page)"/>
        <w:docPartUnique/>
      </w:docPartObj>
    </w:sdtPr>
    <w:sdtEndPr>
      <w:rPr>
        <w:color w:val="7F7F7F" w:themeColor="background1" w:themeShade="7F"/>
        <w:spacing w:val="60"/>
      </w:rPr>
    </w:sdtEndPr>
    <w:sdtContent>
      <w:p w14:paraId="5BDFD432" w14:textId="10CF1B3F" w:rsidR="00550C41" w:rsidRDefault="00550C41">
        <w:pPr>
          <w:pStyle w:val="Footer"/>
          <w:pBdr>
            <w:top w:val="single" w:sz="4" w:space="1" w:color="D9D9D9" w:themeColor="background1" w:themeShade="D9"/>
          </w:pBdr>
          <w:jc w:val="right"/>
        </w:pPr>
        <w:r>
          <w:rPr>
            <w:noProof/>
            <w:sz w:val="20"/>
            <w:lang w:val="en-IN" w:eastAsia="en-IN"/>
          </w:rPr>
          <w:drawing>
            <wp:inline distT="0" distB="0" distL="0" distR="0" wp14:anchorId="143ED354" wp14:editId="656ED6B3">
              <wp:extent cx="6719344" cy="45719"/>
              <wp:effectExtent l="0" t="0" r="0" b="0"/>
              <wp:docPr id="232989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506443" cy="717875"/>
                      </a:xfrm>
                      <a:prstGeom prst="rect">
                        <a:avLst/>
                      </a:prstGeom>
                      <a:noFill/>
                    </pic:spPr>
                  </pic:pic>
                </a:graphicData>
              </a:graphic>
            </wp:inline>
          </w:drawing>
        </w:r>
        <w:r>
          <w:fldChar w:fldCharType="begin"/>
        </w:r>
        <w:r>
          <w:instrText xml:space="preserve"> PAGE   \* MERGEFORMAT </w:instrText>
        </w:r>
        <w:r>
          <w:fldChar w:fldCharType="separate"/>
        </w:r>
        <w:r w:rsidR="00334F72">
          <w:rPr>
            <w:noProof/>
          </w:rPr>
          <w:t>16</w:t>
        </w:r>
        <w:r>
          <w:rPr>
            <w:noProof/>
          </w:rPr>
          <w:fldChar w:fldCharType="end"/>
        </w:r>
        <w:r>
          <w:t xml:space="preserve"> | </w:t>
        </w:r>
        <w:r>
          <w:rPr>
            <w:color w:val="7F7F7F" w:themeColor="background1" w:themeShade="7F"/>
            <w:spacing w:val="60"/>
          </w:rPr>
          <w:t>Page</w:t>
        </w:r>
      </w:p>
    </w:sdtContent>
  </w:sdt>
  <w:p w14:paraId="0B986242" w14:textId="3F5C0B42" w:rsidR="00550C41" w:rsidRDefault="00550C41">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9065773"/>
      <w:docPartObj>
        <w:docPartGallery w:val="Page Numbers (Bottom of Page)"/>
        <w:docPartUnique/>
      </w:docPartObj>
    </w:sdtPr>
    <w:sdtEndPr>
      <w:rPr>
        <w:noProof/>
      </w:rPr>
    </w:sdtEndPr>
    <w:sdtContent>
      <w:p w14:paraId="43BA497B" w14:textId="5C4D204D" w:rsidR="00550C41" w:rsidRDefault="00550C41">
        <w:pPr>
          <w:pStyle w:val="Footer"/>
          <w:jc w:val="right"/>
        </w:pPr>
        <w:r>
          <w:fldChar w:fldCharType="begin"/>
        </w:r>
        <w:r>
          <w:instrText xml:space="preserve"> PAGE   \* MERGEFORMAT </w:instrText>
        </w:r>
        <w:r>
          <w:fldChar w:fldCharType="separate"/>
        </w:r>
        <w:r w:rsidR="00334F72">
          <w:rPr>
            <w:noProof/>
          </w:rPr>
          <w:t>17</w:t>
        </w:r>
        <w:r>
          <w:rPr>
            <w:noProof/>
          </w:rPr>
          <w:fldChar w:fldCharType="end"/>
        </w:r>
      </w:p>
    </w:sdtContent>
  </w:sdt>
  <w:p w14:paraId="141CF3BD" w14:textId="77777777" w:rsidR="00550C41" w:rsidRDefault="00550C41">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95278" w14:textId="77777777" w:rsidR="00550C41" w:rsidRDefault="00550C41">
    <w:pPr>
      <w:pStyle w:val="BodyText"/>
      <w:spacing w:line="14" w:lineRule="auto"/>
      <w:rPr>
        <w:sz w:val="20"/>
      </w:rPr>
    </w:pPr>
    <w:r>
      <w:rPr>
        <w:noProof/>
        <w:lang w:val="en-IN" w:eastAsia="en-IN"/>
      </w:rPr>
      <mc:AlternateContent>
        <mc:Choice Requires="wps">
          <w:drawing>
            <wp:anchor distT="0" distB="0" distL="0" distR="0" simplePos="0" relativeHeight="487040000" behindDoc="1" locked="0" layoutInCell="1" allowOverlap="1" wp14:anchorId="5AF36FFF" wp14:editId="481C826C">
              <wp:simplePos x="0" y="0"/>
              <wp:positionH relativeFrom="page">
                <wp:posOffset>6074409</wp:posOffset>
              </wp:positionH>
              <wp:positionV relativeFrom="page">
                <wp:posOffset>9251322</wp:posOffset>
              </wp:positionV>
              <wp:extent cx="761365" cy="19494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1365" cy="194945"/>
                      </a:xfrm>
                      <a:prstGeom prst="rect">
                        <a:avLst/>
                      </a:prstGeom>
                    </wps:spPr>
                    <wps:txbx>
                      <w:txbxContent>
                        <w:p w14:paraId="3DD4C78D" w14:textId="1EB16206" w:rsidR="00550C41" w:rsidRDefault="00550C41">
                          <w:pPr>
                            <w:spacing w:before="21"/>
                            <w:ind w:left="60"/>
                            <w:rPr>
                              <w:rFonts w:ascii="Tahoma"/>
                            </w:rPr>
                          </w:pPr>
                          <w:r>
                            <w:rPr>
                              <w:rFonts w:ascii="Tahoma"/>
                              <w:color w:val="353744"/>
                            </w:rPr>
                            <w:fldChar w:fldCharType="begin"/>
                          </w:r>
                          <w:r>
                            <w:rPr>
                              <w:rFonts w:ascii="Tahoma"/>
                              <w:color w:val="353744"/>
                            </w:rPr>
                            <w:instrText xml:space="preserve"> PAGE </w:instrText>
                          </w:r>
                          <w:r>
                            <w:rPr>
                              <w:rFonts w:ascii="Tahoma"/>
                              <w:color w:val="353744"/>
                            </w:rPr>
                            <w:fldChar w:fldCharType="separate"/>
                          </w:r>
                          <w:r>
                            <w:rPr>
                              <w:rFonts w:ascii="Tahoma"/>
                              <w:noProof/>
                              <w:color w:val="353744"/>
                            </w:rPr>
                            <w:t>22</w:t>
                          </w:r>
                          <w:r>
                            <w:rPr>
                              <w:rFonts w:ascii="Tahoma"/>
                              <w:color w:val="353744"/>
                            </w:rPr>
                            <w:fldChar w:fldCharType="end"/>
                          </w:r>
                          <w:r>
                            <w:rPr>
                              <w:rFonts w:ascii="Tahoma"/>
                              <w:color w:val="353744"/>
                            </w:rPr>
                            <w:t xml:space="preserve"> |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wps:txbx>
                    <wps:bodyPr wrap="square" lIns="0" tIns="0" rIns="0" bIns="0" rtlCol="0">
                      <a:noAutofit/>
                    </wps:bodyPr>
                  </wps:wsp>
                </a:graphicData>
              </a:graphic>
            </wp:anchor>
          </w:drawing>
        </mc:Choice>
        <mc:Fallback>
          <w:pict>
            <v:shapetype w14:anchorId="5AF36FFF" id="_x0000_t202" coordsize="21600,21600" o:spt="202" path="m,l,21600r21600,l21600,xe">
              <v:stroke joinstyle="miter"/>
              <v:path gradientshapeok="t" o:connecttype="rect"/>
            </v:shapetype>
            <v:shape id="Textbox 69" o:spid="_x0000_s1035" type="#_x0000_t202" style="position:absolute;margin-left:478.3pt;margin-top:728.45pt;width:59.95pt;height:15.35pt;z-index:-162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" filled="f" stroked="f">
              <v:path arrowok="t"/>
              <v:textbox inset="0,0,0,0">
                <w:txbxContent>
                  <w:p w14:paraId="3DD4C78D" w14:textId="1EB16206" w:rsidR="00550C41" w:rsidRDefault="00550C41">
                    <w:pPr>
                      <w:spacing w:before="21"/>
                      <w:ind w:left="60"/>
                      <w:rPr>
                        <w:rFonts w:ascii="Tahoma"/>
                      </w:rPr>
                    </w:pPr>
                    <w:r>
                      <w:rPr>
                        <w:rFonts w:ascii="Tahoma"/>
                        <w:color w:val="353744"/>
                      </w:rPr>
                      <w:fldChar w:fldCharType="begin"/>
                    </w:r>
                    <w:r>
                      <w:rPr>
                        <w:rFonts w:ascii="Tahoma"/>
                        <w:color w:val="353744"/>
                      </w:rPr>
                      <w:instrText xml:space="preserve"> PAGE </w:instrText>
                    </w:r>
                    <w:r>
                      <w:rPr>
                        <w:rFonts w:ascii="Tahoma"/>
                        <w:color w:val="353744"/>
                      </w:rPr>
                      <w:fldChar w:fldCharType="separate"/>
                    </w:r>
                    <w:r>
                      <w:rPr>
                        <w:rFonts w:ascii="Tahoma"/>
                        <w:noProof/>
                        <w:color w:val="353744"/>
                      </w:rPr>
                      <w:t>22</w:t>
                    </w:r>
                    <w:r>
                      <w:rPr>
                        <w:rFonts w:ascii="Tahoma"/>
                        <w:color w:val="353744"/>
                      </w:rPr>
                      <w:fldChar w:fldCharType="end"/>
                    </w:r>
                    <w:r>
                      <w:rPr>
                        <w:rFonts w:ascii="Tahoma"/>
                        <w:color w:val="353744"/>
                      </w:rPr>
                      <w:t xml:space="preserve"> | </w:t>
                    </w:r>
                    <w:r>
                      <w:rPr>
                        <w:rFonts w:ascii="Tahoma"/>
                        <w:color w:val="7E7E7E"/>
                      </w:rPr>
                      <w:t>P</w:t>
                    </w:r>
                    <w:r>
                      <w:rPr>
                        <w:rFonts w:ascii="Tahoma"/>
                        <w:color w:val="7E7E7E"/>
                        <w:spacing w:val="-9"/>
                      </w:rPr>
                      <w:t xml:space="preserve"> </w:t>
                    </w:r>
                    <w:r>
                      <w:rPr>
                        <w:rFonts w:ascii="Tahoma"/>
                        <w:color w:val="7E7E7E"/>
                      </w:rPr>
                      <w:t>a</w:t>
                    </w:r>
                    <w:r>
                      <w:rPr>
                        <w:rFonts w:ascii="Tahoma"/>
                        <w:color w:val="7E7E7E"/>
                        <w:spacing w:val="-10"/>
                      </w:rPr>
                      <w:t xml:space="preserve"> </w:t>
                    </w:r>
                    <w:r>
                      <w:rPr>
                        <w:rFonts w:ascii="Tahoma"/>
                        <w:color w:val="7E7E7E"/>
                      </w:rPr>
                      <w:t>g</w:t>
                    </w:r>
                    <w:r>
                      <w:rPr>
                        <w:rFonts w:ascii="Tahoma"/>
                        <w:color w:val="7E7E7E"/>
                        <w:spacing w:val="-9"/>
                      </w:rPr>
                      <w:t xml:space="preserve"> </w:t>
                    </w:r>
                    <w:r>
                      <w:rPr>
                        <w:rFonts w:ascii="Tahoma"/>
                        <w:color w:val="7E7E7E"/>
                        <w:spacing w:val="-1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3873933"/>
      <w:docPartObj>
        <w:docPartGallery w:val="Page Numbers (Bottom of Page)"/>
        <w:docPartUnique/>
      </w:docPartObj>
    </w:sdtPr>
    <w:sdtEndPr>
      <w:rPr>
        <w:noProof/>
      </w:rPr>
    </w:sdtEndPr>
    <w:sdtContent>
      <w:p w14:paraId="620135C7" w14:textId="7171F15C" w:rsidR="00550C41" w:rsidRDefault="00550C41">
        <w:pPr>
          <w:pStyle w:val="Footer"/>
          <w:jc w:val="right"/>
        </w:pPr>
        <w:r>
          <w:rPr>
            <w:noProof/>
            <w:sz w:val="20"/>
            <w:lang w:val="en-IN" w:eastAsia="en-IN"/>
          </w:rPr>
          <w:drawing>
            <wp:inline distT="0" distB="0" distL="0" distR="0" wp14:anchorId="1170C76C" wp14:editId="14BFCFF3">
              <wp:extent cx="6719308" cy="45719"/>
              <wp:effectExtent l="0" t="0" r="0" b="0"/>
              <wp:docPr id="1279496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13374" cy="51122"/>
                      </a:xfrm>
                      <a:prstGeom prst="rect">
                        <a:avLst/>
                      </a:prstGeom>
                      <a:noFill/>
                    </pic:spPr>
                  </pic:pic>
                </a:graphicData>
              </a:graphic>
            </wp:inline>
          </w:drawing>
        </w:r>
        <w:r>
          <w:fldChar w:fldCharType="begin"/>
        </w:r>
        <w:r>
          <w:instrText xml:space="preserve"> PAGE   \* MERGEFORMAT </w:instrText>
        </w:r>
        <w:r>
          <w:fldChar w:fldCharType="separate"/>
        </w:r>
        <w:r w:rsidR="00334F72">
          <w:rPr>
            <w:noProof/>
          </w:rPr>
          <w:t>19</w:t>
        </w:r>
        <w:r>
          <w:rPr>
            <w:noProof/>
          </w:rPr>
          <w:fldChar w:fldCharType="end"/>
        </w:r>
        <w:r>
          <w:t xml:space="preserve"> | </w:t>
        </w:r>
        <w:r>
          <w:rPr>
            <w:color w:val="7F7F7F" w:themeColor="background1" w:themeShade="7F"/>
            <w:spacing w:val="60"/>
          </w:rPr>
          <w:t>Page</w:t>
        </w:r>
      </w:p>
    </w:sdtContent>
  </w:sdt>
  <w:p w14:paraId="11CD93F6" w14:textId="6EA7B8EB" w:rsidR="00550C41" w:rsidRDefault="00550C4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CC5551" w14:textId="77777777" w:rsidR="00503163" w:rsidRDefault="00503163">
      <w:r>
        <w:separator/>
      </w:r>
    </w:p>
  </w:footnote>
  <w:footnote w:type="continuationSeparator" w:id="0">
    <w:p w14:paraId="063876B8" w14:textId="77777777" w:rsidR="00503163" w:rsidRDefault="00503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A4359" w14:textId="77777777" w:rsidR="00550C41" w:rsidRDefault="00550C41">
    <w:pPr>
      <w:pStyle w:val="BodyText"/>
      <w:spacing w:line="14" w:lineRule="auto"/>
      <w:rPr>
        <w:sz w:val="20"/>
      </w:rPr>
    </w:pPr>
    <w:r>
      <w:rPr>
        <w:noProof/>
        <w:lang w:val="en-IN" w:eastAsia="en-IN"/>
      </w:rPr>
      <w:drawing>
        <wp:anchor distT="0" distB="0" distL="0" distR="0" simplePos="0" relativeHeight="487027712" behindDoc="1" locked="0" layoutInCell="1" allowOverlap="1" wp14:anchorId="4FD999BB" wp14:editId="69EB6DA7">
          <wp:simplePos x="0" y="0"/>
          <wp:positionH relativeFrom="page">
            <wp:posOffset>5363590</wp:posOffset>
          </wp:positionH>
          <wp:positionV relativeFrom="page">
            <wp:posOffset>127000</wp:posOffset>
          </wp:positionV>
          <wp:extent cx="1250010" cy="440054"/>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487028224" behindDoc="1" locked="0" layoutInCell="1" allowOverlap="1" wp14:anchorId="07DA8DE4" wp14:editId="66821EB8">
              <wp:simplePos x="0" y="0"/>
              <wp:positionH relativeFrom="page">
                <wp:posOffset>902004</wp:posOffset>
              </wp:positionH>
              <wp:positionV relativeFrom="page">
                <wp:posOffset>413951</wp:posOffset>
              </wp:positionV>
              <wp:extent cx="1856105" cy="1949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03CF92C3"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07DA8DE4" id="_x0000_t202" coordsize="21600,21600" o:spt="202" path="m,l,21600r21600,l21600,xe">
              <v:stroke joinstyle="miter"/>
              <v:path gradientshapeok="t" o:connecttype="rect"/>
            </v:shapetype>
            <v:shape id="Textbox 4" o:spid="_x0000_s1026" type="#_x0000_t202" style="position:absolute;margin-left:71pt;margin-top:32.6pt;width:146.15pt;height:15.35pt;z-index:-162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" filled="f" stroked="f">
              <v:path arrowok="t"/>
              <v:textbox inset="0,0,0,0">
                <w:txbxContent>
                  <w:p w14:paraId="03CF92C3"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B5CA6" w14:textId="6D50E2AC" w:rsidR="00550C41" w:rsidRDefault="00550C41">
    <w:pPr>
      <w:pStyle w:val="Header"/>
    </w:pPr>
    <w:r>
      <w:rPr>
        <w:noProof/>
        <w:lang w:val="en-IN" w:eastAsia="en-IN"/>
      </w:rPr>
      <w:drawing>
        <wp:anchor distT="0" distB="0" distL="114300" distR="114300" simplePos="0" relativeHeight="487043072" behindDoc="1" locked="0" layoutInCell="1" allowOverlap="1" wp14:anchorId="76EB320B" wp14:editId="0F26EE0B">
          <wp:simplePos x="0" y="0"/>
          <wp:positionH relativeFrom="column">
            <wp:posOffset>5374640</wp:posOffset>
          </wp:positionH>
          <wp:positionV relativeFrom="paragraph">
            <wp:posOffset>2540</wp:posOffset>
          </wp:positionV>
          <wp:extent cx="1188720" cy="417195"/>
          <wp:effectExtent l="0" t="0" r="0" b="1905"/>
          <wp:wrapNone/>
          <wp:docPr id="253068297" name="Picture 4"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68297" name="Picture 4" descr="A blue and black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417195"/>
                  </a:xfrm>
                  <a:prstGeom prst="rect">
                    <a:avLst/>
                  </a:prstGeom>
                  <a:noFill/>
                </pic:spPr>
              </pic:pic>
            </a:graphicData>
          </a:graphic>
        </wp:anchor>
      </w:drawing>
    </w:r>
    <w:r>
      <w:rPr>
        <w:noProof/>
        <w:lang w:val="en-IN" w:eastAsia="en-IN"/>
      </w:rPr>
      <mc:AlternateContent>
        <mc:Choice Requires="wps">
          <w:drawing>
            <wp:anchor distT="45720" distB="45720" distL="114300" distR="114300" simplePos="0" relativeHeight="487042048" behindDoc="0" locked="0" layoutInCell="1" allowOverlap="1" wp14:anchorId="5A3FF247" wp14:editId="105A2E69">
              <wp:simplePos x="0" y="0"/>
              <wp:positionH relativeFrom="column">
                <wp:posOffset>-96520</wp:posOffset>
              </wp:positionH>
              <wp:positionV relativeFrom="paragraph">
                <wp:posOffset>130175</wp:posOffset>
              </wp:positionV>
              <wp:extent cx="1897380" cy="30480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304800"/>
                      </a:xfrm>
                      <a:prstGeom prst="rect">
                        <a:avLst/>
                      </a:prstGeom>
                      <a:solidFill>
                        <a:srgbClr val="FFFFFF"/>
                      </a:solidFill>
                      <a:ln w="9525">
                        <a:solidFill>
                          <a:schemeClr val="bg1"/>
                        </a:solidFill>
                        <a:miter lim="800000"/>
                        <a:headEnd/>
                        <a:tailEnd/>
                      </a:ln>
                    </wps:spPr>
                    <wps:txbx>
                      <w:txbxContent>
                        <w:p w14:paraId="5ECDEFE5" w14:textId="77777777" w:rsidR="00550C41" w:rsidRDefault="00550C41" w:rsidP="00166405">
                          <w:pPr>
                            <w:spacing w:before="21"/>
                            <w:ind w:left="20"/>
                            <w:rPr>
                              <w:rFonts w:ascii="Tahoma"/>
                              <w:color w:val="353744"/>
                              <w:spacing w:val="-2"/>
                            </w:rPr>
                          </w:pPr>
                          <w:r>
                            <w:rPr>
                              <w:rFonts w:ascii="Tahoma"/>
                              <w:color w:val="353744"/>
                            </w:rPr>
                            <w:t>DSE</w:t>
                          </w:r>
                          <w:r>
                            <w:rPr>
                              <w:rFonts w:ascii="Tahoma"/>
                              <w:color w:val="353744"/>
                              <w:spacing w:val="-3"/>
                            </w:rPr>
                            <w:t xml:space="preserve"> </w:t>
                          </w:r>
                          <w:r>
                            <w:rPr>
                              <w:rFonts w:ascii="Tahoma"/>
                              <w:color w:val="353744"/>
                            </w:rPr>
                            <w:t>Capstone Final</w:t>
                          </w:r>
                          <w:r>
                            <w:rPr>
                              <w:rFonts w:ascii="Tahoma"/>
                              <w:color w:val="353744"/>
                              <w:spacing w:val="-5"/>
                            </w:rPr>
                            <w:t xml:space="preserve"> </w:t>
                          </w:r>
                          <w:r>
                            <w:rPr>
                              <w:rFonts w:ascii="Tahoma"/>
                              <w:color w:val="353744"/>
                              <w:spacing w:val="-2"/>
                            </w:rPr>
                            <w:t>Project</w:t>
                          </w:r>
                        </w:p>
                        <w:p w14:paraId="6BC283B4" w14:textId="2A7267B0" w:rsidR="00550C41" w:rsidRDefault="00550C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3FF247" id="_x0000_t202" coordsize="21600,21600" o:spt="202" path="m,l,21600r21600,l21600,xe">
              <v:stroke joinstyle="miter"/>
              <v:path gradientshapeok="t" o:connecttype="rect"/>
            </v:shapetype>
            <v:shape id="Text Box 2" o:spid="_x0000_s1037" type="#_x0000_t202" style="position:absolute;margin-left:-7.6pt;margin-top:10.25pt;width:149.4pt;height:24pt;z-index:4870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" strokecolor="white [3212]">
              <v:textbox>
                <w:txbxContent>
                  <w:p w14:paraId="5ECDEFE5" w14:textId="77777777" w:rsidR="00550C41" w:rsidRDefault="00550C41" w:rsidP="00166405">
                    <w:pPr>
                      <w:spacing w:before="21"/>
                      <w:ind w:left="20"/>
                      <w:rPr>
                        <w:rFonts w:ascii="Tahoma"/>
                        <w:color w:val="353744"/>
                        <w:spacing w:val="-2"/>
                      </w:rPr>
                    </w:pPr>
                    <w:r>
                      <w:rPr>
                        <w:rFonts w:ascii="Tahoma"/>
                        <w:color w:val="353744"/>
                      </w:rPr>
                      <w:t>DSE</w:t>
                    </w:r>
                    <w:r>
                      <w:rPr>
                        <w:rFonts w:ascii="Tahoma"/>
                        <w:color w:val="353744"/>
                        <w:spacing w:val="-3"/>
                      </w:rPr>
                      <w:t xml:space="preserve"> </w:t>
                    </w:r>
                    <w:r>
                      <w:rPr>
                        <w:rFonts w:ascii="Tahoma"/>
                        <w:color w:val="353744"/>
                      </w:rPr>
                      <w:t>Capstone Final</w:t>
                    </w:r>
                    <w:r>
                      <w:rPr>
                        <w:rFonts w:ascii="Tahoma"/>
                        <w:color w:val="353744"/>
                        <w:spacing w:val="-5"/>
                      </w:rPr>
                      <w:t xml:space="preserve"> </w:t>
                    </w:r>
                    <w:r>
                      <w:rPr>
                        <w:rFonts w:ascii="Tahoma"/>
                        <w:color w:val="353744"/>
                        <w:spacing w:val="-2"/>
                      </w:rPr>
                      <w:t>Project</w:t>
                    </w:r>
                  </w:p>
                  <w:p w14:paraId="6BC283B4" w14:textId="2A7267B0" w:rsidR="00550C41" w:rsidRDefault="00550C41"/>
                </w:txbxContent>
              </v:textbox>
              <w10:wrap type="square"/>
            </v:shape>
          </w:pict>
        </mc:Fallback>
      </mc:AlternateContent>
    </w:r>
  </w:p>
  <w:p w14:paraId="25995667" w14:textId="6CB928CA" w:rsidR="00550C41" w:rsidRPr="00D03A9D" w:rsidRDefault="00550C41" w:rsidP="00D03A9D">
    <w:pPr>
      <w:pStyle w:val="Header"/>
    </w:pPr>
    <w:r>
      <w:rPr>
        <w:noProof/>
        <w:sz w:val="5"/>
        <w:lang w:val="en-IN" w:eastAsia="en-IN"/>
      </w:rPr>
      <w:drawing>
        <wp:inline distT="0" distB="0" distL="0" distR="0" wp14:anchorId="165EAEDE" wp14:editId="1149BE3F">
          <wp:extent cx="6652491" cy="45719"/>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 cstate="print"/>
                  <a:stretch>
                    <a:fillRect/>
                  </a:stretch>
                </pic:blipFill>
                <pic:spPr>
                  <a:xfrm>
                    <a:off x="0" y="0"/>
                    <a:ext cx="38641551" cy="265563"/>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CB6DF" w14:textId="1CD160D6" w:rsidR="00550C41" w:rsidRDefault="00550C41">
    <w:pPr>
      <w:pStyle w:val="BodyText"/>
      <w:spacing w:line="14" w:lineRule="auto"/>
      <w:rPr>
        <w:sz w:val="20"/>
      </w:rPr>
    </w:pPr>
    <w:r>
      <w:rPr>
        <w:noProof/>
        <w:position w:val="-1"/>
        <w:sz w:val="9"/>
        <w:lang w:val="en-IN" w:eastAsia="en-IN"/>
      </w:rPr>
      <w:drawing>
        <wp:anchor distT="0" distB="0" distL="114300" distR="114300" simplePos="0" relativeHeight="487047168" behindDoc="0" locked="0" layoutInCell="1" allowOverlap="1" wp14:anchorId="277CB45B" wp14:editId="339846FC">
          <wp:simplePos x="0" y="0"/>
          <wp:positionH relativeFrom="column">
            <wp:posOffset>-360045</wp:posOffset>
          </wp:positionH>
          <wp:positionV relativeFrom="paragraph">
            <wp:posOffset>457200</wp:posOffset>
          </wp:positionV>
          <wp:extent cx="6569710" cy="62865"/>
          <wp:effectExtent l="0" t="0" r="2540" b="0"/>
          <wp:wrapTopAndBottom/>
          <wp:docPr id="85457413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69710" cy="6286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0" distR="0" simplePos="0" relativeHeight="487027200" behindDoc="1" locked="0" layoutInCell="1" allowOverlap="1" wp14:anchorId="1CB9A433" wp14:editId="6EC7B41A">
              <wp:simplePos x="0" y="0"/>
              <wp:positionH relativeFrom="page">
                <wp:posOffset>617643</wp:posOffset>
              </wp:positionH>
              <wp:positionV relativeFrom="page">
                <wp:posOffset>227965</wp:posOffset>
              </wp:positionV>
              <wp:extent cx="1838960" cy="1949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8960" cy="194945"/>
                      </a:xfrm>
                      <a:prstGeom prst="rect">
                        <a:avLst/>
                      </a:prstGeom>
                    </wps:spPr>
                    <wps:txbx>
                      <w:txbxContent>
                        <w:p w14:paraId="5A59530A" w14:textId="07B6496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3"/>
                            </w:rPr>
                            <w:t xml:space="preserve"> </w:t>
                          </w:r>
                          <w:r>
                            <w:rPr>
                              <w:rFonts w:ascii="Tahoma"/>
                              <w:color w:val="353744"/>
                            </w:rPr>
                            <w:t>Final</w:t>
                          </w:r>
                          <w:r>
                            <w:rPr>
                              <w:rFonts w:ascii="Tahoma"/>
                              <w:color w:val="353744"/>
                              <w:spacing w:val="-5"/>
                            </w:rPr>
                            <w:t xml:space="preserve"> </w:t>
                          </w:r>
                          <w:r>
                            <w:rPr>
                              <w:rFonts w:ascii="Tahoma"/>
                              <w:color w:val="353744"/>
                              <w:spacing w:val="-2"/>
                            </w:rPr>
                            <w:t>Report</w:t>
                          </w:r>
                        </w:p>
                      </w:txbxContent>
                    </wps:txbx>
                    <wps:bodyPr wrap="square" lIns="0" tIns="0" rIns="0" bIns="0" rtlCol="0">
                      <a:noAutofit/>
                    </wps:bodyPr>
                  </wps:wsp>
                </a:graphicData>
              </a:graphic>
            </wp:anchor>
          </w:drawing>
        </mc:Choice>
        <mc:Fallback>
          <w:pict>
            <v:shapetype w14:anchorId="1CB9A433" id="_x0000_t202" coordsize="21600,21600" o:spt="202" path="m,l,21600r21600,l21600,xe">
              <v:stroke joinstyle="miter"/>
              <v:path gradientshapeok="t" o:connecttype="rect"/>
            </v:shapetype>
            <v:shape id="Textbox 2" o:spid="_x0000_s1027" type="#_x0000_t202" style="position:absolute;margin-left:48.65pt;margin-top:17.95pt;width:144.8pt;height:15.35pt;z-index:-162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" filled="f" stroked="f">
              <v:path arrowok="t"/>
              <v:textbox inset="0,0,0,0">
                <w:txbxContent>
                  <w:p w14:paraId="5A59530A" w14:textId="07B6496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3"/>
                      </w:rPr>
                      <w:t xml:space="preserve"> </w:t>
                    </w:r>
                    <w:r>
                      <w:rPr>
                        <w:rFonts w:ascii="Tahoma"/>
                        <w:color w:val="353744"/>
                      </w:rPr>
                      <w:t>Final</w:t>
                    </w:r>
                    <w:r>
                      <w:rPr>
                        <w:rFonts w:ascii="Tahoma"/>
                        <w:color w:val="353744"/>
                        <w:spacing w:val="-5"/>
                      </w:rPr>
                      <w:t xml:space="preserve"> </w:t>
                    </w:r>
                    <w:r>
                      <w:rPr>
                        <w:rFonts w:ascii="Tahoma"/>
                        <w:color w:val="353744"/>
                        <w:spacing w:val="-2"/>
                      </w:rPr>
                      <w:t>Report</w:t>
                    </w:r>
                  </w:p>
                </w:txbxContent>
              </v:textbox>
              <w10:wrap anchorx="page" anchory="page"/>
            </v:shape>
          </w:pict>
        </mc:Fallback>
      </mc:AlternateContent>
    </w:r>
    <w:r>
      <w:rPr>
        <w:noProof/>
        <w:lang w:val="en-IN" w:eastAsia="en-IN"/>
      </w:rPr>
      <w:drawing>
        <wp:anchor distT="0" distB="0" distL="0" distR="0" simplePos="0" relativeHeight="487026688" behindDoc="1" locked="0" layoutInCell="1" allowOverlap="1" wp14:anchorId="28E17035" wp14:editId="78B9D4CA">
          <wp:simplePos x="0" y="0"/>
          <wp:positionH relativeFrom="page">
            <wp:posOffset>5565013</wp:posOffset>
          </wp:positionH>
          <wp:positionV relativeFrom="page">
            <wp:posOffset>127000</wp:posOffset>
          </wp:positionV>
          <wp:extent cx="1269847" cy="44704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cstate="print"/>
                  <a:stretch>
                    <a:fillRect/>
                  </a:stretch>
                </pic:blipFill>
                <pic:spPr>
                  <a:xfrm>
                    <a:off x="0" y="0"/>
                    <a:ext cx="1269847" cy="44704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5FF62" w14:textId="77777777" w:rsidR="00550C41" w:rsidRDefault="00550C41">
    <w:pPr>
      <w:pStyle w:val="BodyText"/>
      <w:spacing w:line="14" w:lineRule="auto"/>
      <w:rPr>
        <w:sz w:val="20"/>
      </w:rPr>
    </w:pPr>
    <w:r>
      <w:rPr>
        <w:noProof/>
        <w:lang w:val="en-IN" w:eastAsia="en-IN"/>
      </w:rPr>
      <w:drawing>
        <wp:anchor distT="0" distB="0" distL="0" distR="0" simplePos="0" relativeHeight="251655680" behindDoc="1" locked="0" layoutInCell="1" allowOverlap="1" wp14:anchorId="5A29D253" wp14:editId="1176A35B">
          <wp:simplePos x="0" y="0"/>
          <wp:positionH relativeFrom="page">
            <wp:posOffset>5363590</wp:posOffset>
          </wp:positionH>
          <wp:positionV relativeFrom="page">
            <wp:posOffset>127000</wp:posOffset>
          </wp:positionV>
          <wp:extent cx="1250010" cy="440054"/>
          <wp:effectExtent l="0" t="0" r="0" b="0"/>
          <wp:wrapNone/>
          <wp:docPr id="126241760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251658752" behindDoc="1" locked="0" layoutInCell="1" allowOverlap="1" wp14:anchorId="0F658E70" wp14:editId="461610E4">
              <wp:simplePos x="0" y="0"/>
              <wp:positionH relativeFrom="page">
                <wp:posOffset>902004</wp:posOffset>
              </wp:positionH>
              <wp:positionV relativeFrom="page">
                <wp:posOffset>413951</wp:posOffset>
              </wp:positionV>
              <wp:extent cx="1856105" cy="19494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0468890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0F658E70" id="_x0000_t202" coordsize="21600,21600" o:spt="202" path="m,l,21600r21600,l21600,xe">
              <v:stroke joinstyle="miter"/>
              <v:path gradientshapeok="t" o:connecttype="rect"/>
            </v:shapetype>
            <v:shape id="Textbox 13" o:spid="_x0000_s1029" type="#_x0000_t202" style="position:absolute;margin-left:71pt;margin-top:32.6pt;width:146.15pt;height:15.3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" filled="f" stroked="f">
              <v:path arrowok="t"/>
              <v:textbox inset="0,0,0,0">
                <w:txbxContent>
                  <w:p w14:paraId="0468890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B81D4" w14:textId="7F21C597" w:rsidR="00550C41" w:rsidRDefault="00550C41">
    <w:pPr>
      <w:pStyle w:val="BodyText"/>
      <w:spacing w:line="14" w:lineRule="auto"/>
      <w:rPr>
        <w:sz w:val="20"/>
      </w:rPr>
    </w:pPr>
    <w:r>
      <w:rPr>
        <w:noProof/>
        <w:lang w:val="en-IN" w:eastAsia="en-IN"/>
      </w:rPr>
      <w:drawing>
        <wp:anchor distT="0" distB="0" distL="0" distR="0" simplePos="0" relativeHeight="251649536" behindDoc="1" locked="0" layoutInCell="1" allowOverlap="1" wp14:anchorId="5792C921" wp14:editId="2E196C40">
          <wp:simplePos x="0" y="0"/>
          <wp:positionH relativeFrom="page">
            <wp:posOffset>5746961</wp:posOffset>
          </wp:positionH>
          <wp:positionV relativeFrom="page">
            <wp:posOffset>67480</wp:posOffset>
          </wp:positionV>
          <wp:extent cx="1269847" cy="447040"/>
          <wp:effectExtent l="0" t="0" r="0" b="0"/>
          <wp:wrapNone/>
          <wp:docPr id="1937077678"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1269847" cy="447040"/>
                  </a:xfrm>
                  <a:prstGeom prst="rect">
                    <a:avLst/>
                  </a:prstGeom>
                </pic:spPr>
              </pic:pic>
            </a:graphicData>
          </a:graphic>
        </wp:anchor>
      </w:drawing>
    </w:r>
    <w:r>
      <w:rPr>
        <w:noProof/>
        <w:lang w:val="en-IN" w:eastAsia="en-IN"/>
      </w:rPr>
      <mc:AlternateContent>
        <mc:Choice Requires="wps">
          <w:drawing>
            <wp:anchor distT="0" distB="0" distL="0" distR="0" simplePos="0" relativeHeight="251652608" behindDoc="1" locked="0" layoutInCell="1" allowOverlap="1" wp14:anchorId="2B5912FA" wp14:editId="0A3E61EF">
              <wp:simplePos x="0" y="0"/>
              <wp:positionH relativeFrom="page">
                <wp:posOffset>808566</wp:posOffset>
              </wp:positionH>
              <wp:positionV relativeFrom="page">
                <wp:posOffset>226060</wp:posOffset>
              </wp:positionV>
              <wp:extent cx="1838960" cy="19494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8960" cy="194945"/>
                      </a:xfrm>
                      <a:prstGeom prst="rect">
                        <a:avLst/>
                      </a:prstGeom>
                    </wps:spPr>
                    <wps:txbx>
                      <w:txbxContent>
                        <w:p w14:paraId="753AE118" w14:textId="2A60088C"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3"/>
                            </w:rPr>
                            <w:t xml:space="preserve"> </w:t>
                          </w:r>
                          <w:r>
                            <w:rPr>
                              <w:rFonts w:ascii="Tahoma"/>
                              <w:color w:val="353744"/>
                            </w:rPr>
                            <w:t>Final</w:t>
                          </w:r>
                          <w:r>
                            <w:rPr>
                              <w:rFonts w:ascii="Tahoma"/>
                              <w:color w:val="353744"/>
                              <w:spacing w:val="-5"/>
                            </w:rPr>
                            <w:t xml:space="preserve"> </w:t>
                          </w:r>
                          <w:r>
                            <w:rPr>
                              <w:rFonts w:ascii="Tahoma"/>
                              <w:color w:val="353744"/>
                              <w:spacing w:val="-2"/>
                            </w:rPr>
                            <w:t>Report</w:t>
                          </w:r>
                        </w:p>
                      </w:txbxContent>
                    </wps:txbx>
                    <wps:bodyPr wrap="square" lIns="0" tIns="0" rIns="0" bIns="0" rtlCol="0">
                      <a:noAutofit/>
                    </wps:bodyPr>
                  </wps:wsp>
                </a:graphicData>
              </a:graphic>
            </wp:anchor>
          </w:drawing>
        </mc:Choice>
        <mc:Fallback>
          <w:pict>
            <v:shapetype w14:anchorId="2B5912FA" id="_x0000_t202" coordsize="21600,21600" o:spt="202" path="m,l,21600r21600,l21600,xe">
              <v:stroke joinstyle="miter"/>
              <v:path gradientshapeok="t" o:connecttype="rect"/>
            </v:shapetype>
            <v:shape id="Textbox 11" o:spid="_x0000_s1030" type="#_x0000_t202" style="position:absolute;margin-left:63.65pt;margin-top:17.8pt;width:144.8pt;height:15.3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" filled="f" stroked="f">
              <v:path arrowok="t"/>
              <v:textbox inset="0,0,0,0">
                <w:txbxContent>
                  <w:p w14:paraId="753AE118" w14:textId="2A60088C"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3"/>
                      </w:rPr>
                      <w:t xml:space="preserve"> </w:t>
                    </w:r>
                    <w:r>
                      <w:rPr>
                        <w:rFonts w:ascii="Tahoma"/>
                        <w:color w:val="353744"/>
                      </w:rPr>
                      <w:t>Final</w:t>
                    </w:r>
                    <w:r>
                      <w:rPr>
                        <w:rFonts w:ascii="Tahoma"/>
                        <w:color w:val="353744"/>
                        <w:spacing w:val="-5"/>
                      </w:rPr>
                      <w:t xml:space="preserve"> </w:t>
                    </w:r>
                    <w:r>
                      <w:rPr>
                        <w:rFonts w:ascii="Tahoma"/>
                        <w:color w:val="353744"/>
                        <w:spacing w:val="-2"/>
                      </w:rPr>
                      <w:t>Report</w:t>
                    </w:r>
                  </w:p>
                </w:txbxContent>
              </v:textbox>
              <w10:wrap anchorx="page" anchory="page"/>
            </v:shape>
          </w:pict>
        </mc:Fallback>
      </mc:AlternateContent>
    </w:r>
    <w:r>
      <w:rPr>
        <w:noProof/>
        <w:sz w:val="20"/>
        <w:lang w:val="en-IN" w:eastAsia="en-IN"/>
      </w:rPr>
      <w:drawing>
        <wp:anchor distT="0" distB="0" distL="114300" distR="114300" simplePos="0" relativeHeight="487045120" behindDoc="1" locked="0" layoutInCell="1" allowOverlap="1" wp14:anchorId="24357866" wp14:editId="735B131E">
          <wp:simplePos x="0" y="0"/>
          <wp:positionH relativeFrom="column">
            <wp:posOffset>3810</wp:posOffset>
          </wp:positionH>
          <wp:positionV relativeFrom="paragraph">
            <wp:posOffset>438785</wp:posOffset>
          </wp:positionV>
          <wp:extent cx="6159500" cy="41331"/>
          <wp:effectExtent l="0" t="0" r="0" b="0"/>
          <wp:wrapNone/>
          <wp:docPr id="526353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59500" cy="41331"/>
                  </a:xfrm>
                  <a:prstGeom prst="rect">
                    <a:avLst/>
                  </a:prstGeom>
                  <a:noFill/>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6C6F8" w14:textId="77777777" w:rsidR="00550C41" w:rsidRDefault="00550C41">
    <w:pPr>
      <w:pStyle w:val="BodyText"/>
      <w:spacing w:line="14" w:lineRule="auto"/>
      <w:rPr>
        <w:sz w:val="20"/>
      </w:rPr>
    </w:pPr>
    <w:r>
      <w:rPr>
        <w:noProof/>
        <w:lang w:val="en-IN" w:eastAsia="en-IN"/>
      </w:rPr>
      <w:drawing>
        <wp:anchor distT="0" distB="0" distL="0" distR="0" simplePos="0" relativeHeight="487034880" behindDoc="1" locked="0" layoutInCell="1" allowOverlap="1" wp14:anchorId="155F4B08" wp14:editId="03CE2636">
          <wp:simplePos x="0" y="0"/>
          <wp:positionH relativeFrom="page">
            <wp:posOffset>5363590</wp:posOffset>
          </wp:positionH>
          <wp:positionV relativeFrom="page">
            <wp:posOffset>127000</wp:posOffset>
          </wp:positionV>
          <wp:extent cx="1250010" cy="440054"/>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487035392" behindDoc="1" locked="0" layoutInCell="1" allowOverlap="1" wp14:anchorId="169C90DB" wp14:editId="0F6DCD9F">
              <wp:simplePos x="0" y="0"/>
              <wp:positionH relativeFrom="page">
                <wp:posOffset>902004</wp:posOffset>
              </wp:positionH>
              <wp:positionV relativeFrom="page">
                <wp:posOffset>413951</wp:posOffset>
              </wp:positionV>
              <wp:extent cx="1856105" cy="19494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068EB83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169C90DB" id="_x0000_t202" coordsize="21600,21600" o:spt="202" path="m,l,21600r21600,l21600,xe">
              <v:stroke joinstyle="miter"/>
              <v:path gradientshapeok="t" o:connecttype="rect"/>
            </v:shapetype>
            <v:shape id="Textbox 21" o:spid="_x0000_s1031" type="#_x0000_t202" style="position:absolute;margin-left:71pt;margin-top:32.6pt;width:146.15pt;height:15.35pt;z-index:-162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" filled="f" stroked="f">
              <v:path arrowok="t"/>
              <v:textbox inset="0,0,0,0">
                <w:txbxContent>
                  <w:p w14:paraId="068EB83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08158" w14:textId="3977B48C" w:rsidR="00550C41" w:rsidRDefault="00550C41">
    <w:pPr>
      <w:pStyle w:val="BodyText"/>
      <w:spacing w:line="14" w:lineRule="auto"/>
      <w:rPr>
        <w:sz w:val="20"/>
      </w:rPr>
    </w:pPr>
    <w:r>
      <w:rPr>
        <w:noProof/>
        <w:sz w:val="20"/>
        <w:lang w:val="en-IN" w:eastAsia="en-IN"/>
      </w:rPr>
      <w:drawing>
        <wp:anchor distT="0" distB="0" distL="114300" distR="114300" simplePos="0" relativeHeight="487044096" behindDoc="1" locked="0" layoutInCell="1" allowOverlap="1" wp14:anchorId="18ED8439" wp14:editId="51F5D478">
          <wp:simplePos x="0" y="0"/>
          <wp:positionH relativeFrom="column">
            <wp:posOffset>-369570</wp:posOffset>
          </wp:positionH>
          <wp:positionV relativeFrom="paragraph">
            <wp:posOffset>437516</wp:posOffset>
          </wp:positionV>
          <wp:extent cx="6709701" cy="45719"/>
          <wp:effectExtent l="0" t="0" r="0" b="0"/>
          <wp:wrapNone/>
          <wp:docPr id="1505344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520" cy="49063"/>
                  </a:xfrm>
                  <a:prstGeom prst="rect">
                    <a:avLst/>
                  </a:prstGeom>
                  <a:noFill/>
                </pic:spPr>
              </pic:pic>
            </a:graphicData>
          </a:graphic>
          <wp14:sizeRelH relativeFrom="margin">
            <wp14:pctWidth>0</wp14:pctWidth>
          </wp14:sizeRelH>
        </wp:anchor>
      </w:drawing>
    </w:r>
    <w:r>
      <w:rPr>
        <w:noProof/>
        <w:lang w:val="en-IN" w:eastAsia="en-IN"/>
      </w:rPr>
      <w:drawing>
        <wp:anchor distT="0" distB="0" distL="0" distR="0" simplePos="0" relativeHeight="487033856" behindDoc="1" locked="0" layoutInCell="1" allowOverlap="1" wp14:anchorId="0275F8C0" wp14:editId="3E4FC842">
          <wp:simplePos x="0" y="0"/>
          <wp:positionH relativeFrom="page">
            <wp:posOffset>5770234</wp:posOffset>
          </wp:positionH>
          <wp:positionV relativeFrom="page">
            <wp:posOffset>119380</wp:posOffset>
          </wp:positionV>
          <wp:extent cx="1250010" cy="440054"/>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487034368" behindDoc="1" locked="0" layoutInCell="1" allowOverlap="1" wp14:anchorId="2DA968B5" wp14:editId="43E6E9C4">
              <wp:simplePos x="0" y="0"/>
              <wp:positionH relativeFrom="page">
                <wp:posOffset>427567</wp:posOffset>
              </wp:positionH>
              <wp:positionV relativeFrom="page">
                <wp:posOffset>218440</wp:posOffset>
              </wp:positionV>
              <wp:extent cx="1856105" cy="19494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7DCD7BE6" w14:textId="759E56C4"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Final</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2DA968B5" id="_x0000_t202" coordsize="21600,21600" o:spt="202" path="m,l,21600r21600,l21600,xe">
              <v:stroke joinstyle="miter"/>
              <v:path gradientshapeok="t" o:connecttype="rect"/>
            </v:shapetype>
            <v:shape id="Textbox 19" o:spid="_x0000_s1032" type="#_x0000_t202" style="position:absolute;margin-left:33.65pt;margin-top:17.2pt;width:146.15pt;height:15.35pt;z-index:-162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" filled="f" stroked="f">
              <v:path arrowok="t"/>
              <v:textbox inset="0,0,0,0">
                <w:txbxContent>
                  <w:p w14:paraId="7DCD7BE6" w14:textId="759E56C4"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Final</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6F985" w14:textId="77777777" w:rsidR="00550C41" w:rsidRDefault="00550C41">
    <w:pPr>
      <w:pStyle w:val="BodyText"/>
      <w:spacing w:line="14" w:lineRule="auto"/>
      <w:rPr>
        <w:sz w:val="20"/>
      </w:rPr>
    </w:pPr>
    <w:r>
      <w:rPr>
        <w:noProof/>
        <w:lang w:val="en-IN" w:eastAsia="en-IN"/>
      </w:rPr>
      <w:drawing>
        <wp:anchor distT="0" distB="0" distL="0" distR="0" simplePos="0" relativeHeight="487038464" behindDoc="1" locked="0" layoutInCell="1" allowOverlap="1" wp14:anchorId="6B3D4EB7" wp14:editId="2A01C1C9">
          <wp:simplePos x="0" y="0"/>
          <wp:positionH relativeFrom="page">
            <wp:posOffset>5363590</wp:posOffset>
          </wp:positionH>
          <wp:positionV relativeFrom="page">
            <wp:posOffset>127000</wp:posOffset>
          </wp:positionV>
          <wp:extent cx="1250010" cy="440054"/>
          <wp:effectExtent l="0" t="0" r="0" b="0"/>
          <wp:wrapNone/>
          <wp:docPr id="1700141665"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487038976" behindDoc="1" locked="0" layoutInCell="1" allowOverlap="1" wp14:anchorId="207406E0" wp14:editId="1E388476">
              <wp:simplePos x="0" y="0"/>
              <wp:positionH relativeFrom="page">
                <wp:posOffset>902004</wp:posOffset>
              </wp:positionH>
              <wp:positionV relativeFrom="page">
                <wp:posOffset>413951</wp:posOffset>
              </wp:positionV>
              <wp:extent cx="1856105" cy="19494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1ED46EF2"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207406E0" id="_x0000_t202" coordsize="21600,21600" o:spt="202" path="m,l,21600r21600,l21600,xe">
              <v:stroke joinstyle="miter"/>
              <v:path gradientshapeok="t" o:connecttype="rect"/>
            </v:shapetype>
            <v:shape id="Textbox 67" o:spid="_x0000_s1033" type="#_x0000_t202" style="position:absolute;margin-left:71pt;margin-top:32.6pt;width:146.15pt;height:15.35pt;z-index:-162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" filled="f" stroked="f">
              <v:path arrowok="t"/>
              <v:textbox inset="0,0,0,0">
                <w:txbxContent>
                  <w:p w14:paraId="1ED46EF2"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5DC02" w14:textId="54413F18" w:rsidR="00550C41" w:rsidRDefault="00550C41">
    <w:pPr>
      <w:pStyle w:val="BodyText"/>
      <w:spacing w:line="14" w:lineRule="auto"/>
      <w:rPr>
        <w:sz w:val="20"/>
      </w:rPr>
    </w:pPr>
    <w:r>
      <w:rPr>
        <w:noProof/>
        <w:lang w:val="en-IN" w:eastAsia="en-IN"/>
      </w:rPr>
      <w:drawing>
        <wp:anchor distT="0" distB="0" distL="0" distR="0" simplePos="0" relativeHeight="487037440" behindDoc="1" locked="0" layoutInCell="1" allowOverlap="1" wp14:anchorId="6FBD6981" wp14:editId="1A1270F7">
          <wp:simplePos x="0" y="0"/>
          <wp:positionH relativeFrom="page">
            <wp:posOffset>914400</wp:posOffset>
          </wp:positionH>
          <wp:positionV relativeFrom="page">
            <wp:posOffset>776606</wp:posOffset>
          </wp:positionV>
          <wp:extent cx="6454140" cy="45719"/>
          <wp:effectExtent l="0" t="0" r="0" b="0"/>
          <wp:wrapNone/>
          <wp:docPr id="136217792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 cstate="print"/>
                  <a:stretch>
                    <a:fillRect/>
                  </a:stretch>
                </pic:blipFill>
                <pic:spPr>
                  <a:xfrm>
                    <a:off x="0" y="0"/>
                    <a:ext cx="10232142" cy="72481"/>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0" distR="0" simplePos="0" relativeHeight="487036928" behindDoc="1" locked="0" layoutInCell="1" allowOverlap="1" wp14:anchorId="793E6879" wp14:editId="55FCD932">
          <wp:simplePos x="0" y="0"/>
          <wp:positionH relativeFrom="page">
            <wp:posOffset>6049211</wp:posOffset>
          </wp:positionH>
          <wp:positionV relativeFrom="page">
            <wp:posOffset>218440</wp:posOffset>
          </wp:positionV>
          <wp:extent cx="1250010" cy="440054"/>
          <wp:effectExtent l="0" t="0" r="0" b="0"/>
          <wp:wrapNone/>
          <wp:docPr id="649179185"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487037952" behindDoc="1" locked="0" layoutInCell="1" allowOverlap="1" wp14:anchorId="2C01CBFD" wp14:editId="5BFB8392">
              <wp:simplePos x="0" y="0"/>
              <wp:positionH relativeFrom="page">
                <wp:posOffset>902004</wp:posOffset>
              </wp:positionH>
              <wp:positionV relativeFrom="page">
                <wp:posOffset>413951</wp:posOffset>
              </wp:positionV>
              <wp:extent cx="1856105" cy="19494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31060F5A" w14:textId="51689818" w:rsidR="00550C41" w:rsidRDefault="00550C41">
                          <w:pPr>
                            <w:spacing w:before="21"/>
                            <w:ind w:left="20"/>
                            <w:rPr>
                              <w:rFonts w:ascii="Tahoma"/>
                              <w:color w:val="353744"/>
                              <w:spacing w:val="-2"/>
                            </w:rPr>
                          </w:pPr>
                          <w:bookmarkStart w:id="45" w:name="_Hlk163624522"/>
                          <w:r>
                            <w:rPr>
                              <w:rFonts w:ascii="Tahoma"/>
                              <w:color w:val="353744"/>
                            </w:rPr>
                            <w:t>DSE</w:t>
                          </w:r>
                          <w:r>
                            <w:rPr>
                              <w:rFonts w:ascii="Tahoma"/>
                              <w:color w:val="353744"/>
                              <w:spacing w:val="-3"/>
                            </w:rPr>
                            <w:t xml:space="preserve"> </w:t>
                          </w:r>
                          <w:r>
                            <w:rPr>
                              <w:rFonts w:ascii="Tahoma"/>
                              <w:color w:val="353744"/>
                            </w:rPr>
                            <w:t>Capstone Final</w:t>
                          </w:r>
                          <w:r>
                            <w:rPr>
                              <w:rFonts w:ascii="Tahoma"/>
                              <w:color w:val="353744"/>
                              <w:spacing w:val="-5"/>
                            </w:rPr>
                            <w:t xml:space="preserve"> </w:t>
                          </w:r>
                          <w:r>
                            <w:rPr>
                              <w:rFonts w:ascii="Tahoma"/>
                              <w:color w:val="353744"/>
                              <w:spacing w:val="-2"/>
                            </w:rPr>
                            <w:t>Project</w:t>
                          </w:r>
                          <w:bookmarkEnd w:id="45"/>
                        </w:p>
                        <w:p w14:paraId="609AB871" w14:textId="3043B867" w:rsidR="00550C41" w:rsidRDefault="00550C41">
                          <w:pPr>
                            <w:spacing w:before="21"/>
                            <w:ind w:left="20"/>
                            <w:rPr>
                              <w:rFonts w:ascii="Tahoma"/>
                            </w:rPr>
                          </w:pPr>
                          <w:r>
                            <w:rPr>
                              <w:rFonts w:ascii="Tahoma"/>
                              <w:color w:val="353744"/>
                              <w:spacing w:val="-2"/>
                            </w:rPr>
                            <w:t>oject</w:t>
                          </w:r>
                        </w:p>
                      </w:txbxContent>
                    </wps:txbx>
                    <wps:bodyPr wrap="square" lIns="0" tIns="0" rIns="0" bIns="0" rtlCol="0">
                      <a:noAutofit/>
                    </wps:bodyPr>
                  </wps:wsp>
                </a:graphicData>
              </a:graphic>
            </wp:anchor>
          </w:drawing>
        </mc:Choice>
        <mc:Fallback>
          <w:pict>
            <v:shapetype w14:anchorId="2C01CBFD" id="_x0000_t202" coordsize="21600,21600" o:spt="202" path="m,l,21600r21600,l21600,xe">
              <v:stroke joinstyle="miter"/>
              <v:path gradientshapeok="t" o:connecttype="rect"/>
            </v:shapetype>
            <v:shape id="Textbox 65" o:spid="_x0000_s1034" type="#_x0000_t202" style="position:absolute;margin-left:71pt;margin-top:32.6pt;width:146.15pt;height:15.35pt;z-index:-162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" filled="f" stroked="f">
              <v:path arrowok="t"/>
              <v:textbox inset="0,0,0,0">
                <w:txbxContent>
                  <w:p w14:paraId="31060F5A" w14:textId="51689818" w:rsidR="00550C41" w:rsidRDefault="00550C41">
                    <w:pPr>
                      <w:spacing w:before="21"/>
                      <w:ind w:left="20"/>
                      <w:rPr>
                        <w:rFonts w:ascii="Tahoma"/>
                        <w:color w:val="353744"/>
                        <w:spacing w:val="-2"/>
                      </w:rPr>
                    </w:pPr>
                    <w:bookmarkStart w:id="46" w:name="_Hlk163624522"/>
                    <w:r>
                      <w:rPr>
                        <w:rFonts w:ascii="Tahoma"/>
                        <w:color w:val="353744"/>
                      </w:rPr>
                      <w:t>DSE</w:t>
                    </w:r>
                    <w:r>
                      <w:rPr>
                        <w:rFonts w:ascii="Tahoma"/>
                        <w:color w:val="353744"/>
                        <w:spacing w:val="-3"/>
                      </w:rPr>
                      <w:t xml:space="preserve"> </w:t>
                    </w:r>
                    <w:r>
                      <w:rPr>
                        <w:rFonts w:ascii="Tahoma"/>
                        <w:color w:val="353744"/>
                      </w:rPr>
                      <w:t>Capstone Final</w:t>
                    </w:r>
                    <w:r>
                      <w:rPr>
                        <w:rFonts w:ascii="Tahoma"/>
                        <w:color w:val="353744"/>
                        <w:spacing w:val="-5"/>
                      </w:rPr>
                      <w:t xml:space="preserve"> </w:t>
                    </w:r>
                    <w:r>
                      <w:rPr>
                        <w:rFonts w:ascii="Tahoma"/>
                        <w:color w:val="353744"/>
                        <w:spacing w:val="-2"/>
                      </w:rPr>
                      <w:t>Project</w:t>
                    </w:r>
                    <w:bookmarkEnd w:id="46"/>
                  </w:p>
                  <w:p w14:paraId="609AB871" w14:textId="3043B867" w:rsidR="00550C41" w:rsidRDefault="00550C41">
                    <w:pPr>
                      <w:spacing w:before="21"/>
                      <w:ind w:left="20"/>
                      <w:rPr>
                        <w:rFonts w:ascii="Tahoma"/>
                      </w:rPr>
                    </w:pPr>
                    <w:r>
                      <w:rPr>
                        <w:rFonts w:ascii="Tahoma"/>
                        <w:color w:val="353744"/>
                        <w:spacing w:val="-2"/>
                      </w:rPr>
                      <w:t>oject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AD382D" w14:textId="77777777" w:rsidR="00550C41" w:rsidRDefault="00550C41">
    <w:pPr>
      <w:pStyle w:val="BodyText"/>
      <w:spacing w:line="14" w:lineRule="auto"/>
      <w:rPr>
        <w:sz w:val="20"/>
      </w:rPr>
    </w:pPr>
    <w:r>
      <w:rPr>
        <w:noProof/>
        <w:lang w:val="en-IN" w:eastAsia="en-IN"/>
      </w:rPr>
      <w:drawing>
        <wp:anchor distT="0" distB="0" distL="0" distR="0" simplePos="0" relativeHeight="251657216" behindDoc="1" locked="0" layoutInCell="1" allowOverlap="1" wp14:anchorId="741DE0B9" wp14:editId="39430EC5">
          <wp:simplePos x="0" y="0"/>
          <wp:positionH relativeFrom="page">
            <wp:posOffset>5363590</wp:posOffset>
          </wp:positionH>
          <wp:positionV relativeFrom="page">
            <wp:posOffset>127000</wp:posOffset>
          </wp:positionV>
          <wp:extent cx="1250010" cy="440054"/>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mc:AlternateContent>
        <mc:Choice Requires="wps">
          <w:drawing>
            <wp:anchor distT="0" distB="0" distL="0" distR="0" simplePos="0" relativeHeight="251661312" behindDoc="1" locked="0" layoutInCell="1" allowOverlap="1" wp14:anchorId="5C9A7541" wp14:editId="2C9128B7">
              <wp:simplePos x="0" y="0"/>
              <wp:positionH relativeFrom="page">
                <wp:posOffset>902004</wp:posOffset>
              </wp:positionH>
              <wp:positionV relativeFrom="page">
                <wp:posOffset>413951</wp:posOffset>
              </wp:positionV>
              <wp:extent cx="1856105" cy="19494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6105" cy="194945"/>
                      </a:xfrm>
                      <a:prstGeom prst="rect">
                        <a:avLst/>
                      </a:prstGeom>
                    </wps:spPr>
                    <wps:txbx>
                      <w:txbxContent>
                        <w:p w14:paraId="53C0AEE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wps:txbx>
                    <wps:bodyPr wrap="square" lIns="0" tIns="0" rIns="0" bIns="0" rtlCol="0">
                      <a:noAutofit/>
                    </wps:bodyPr>
                  </wps:wsp>
                </a:graphicData>
              </a:graphic>
            </wp:anchor>
          </w:drawing>
        </mc:Choice>
        <mc:Fallback>
          <w:pict>
            <v:shapetype w14:anchorId="5C9A7541" id="_x0000_t202" coordsize="21600,21600" o:spt="202" path="m,l,21600r21600,l21600,xe">
              <v:stroke joinstyle="miter"/>
              <v:path gradientshapeok="t" o:connecttype="rect"/>
            </v:shapetype>
            <v:shape id="Textbox 87" o:spid="_x0000_s1036" type="#_x0000_t202" style="position:absolute;margin-left:71pt;margin-top:32.6pt;width:146.15pt;height:15.3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" filled="f" stroked="f">
              <v:path arrowok="t"/>
              <v:textbox inset="0,0,0,0">
                <w:txbxContent>
                  <w:p w14:paraId="53C0AEED" w14:textId="77777777" w:rsidR="00550C41" w:rsidRDefault="00550C41">
                    <w:pPr>
                      <w:spacing w:before="21"/>
                      <w:ind w:left="20"/>
                      <w:rPr>
                        <w:rFonts w:ascii="Tahoma"/>
                      </w:rPr>
                    </w:pPr>
                    <w:r>
                      <w:rPr>
                        <w:rFonts w:ascii="Tahoma"/>
                        <w:color w:val="353744"/>
                      </w:rPr>
                      <w:t>DSE</w:t>
                    </w:r>
                    <w:r>
                      <w:rPr>
                        <w:rFonts w:ascii="Tahoma"/>
                        <w:color w:val="353744"/>
                        <w:spacing w:val="-3"/>
                      </w:rPr>
                      <w:t xml:space="preserve"> </w:t>
                    </w:r>
                    <w:r>
                      <w:rPr>
                        <w:rFonts w:ascii="Tahoma"/>
                        <w:color w:val="353744"/>
                      </w:rPr>
                      <w:t>Capstone</w:t>
                    </w:r>
                    <w:r>
                      <w:rPr>
                        <w:rFonts w:ascii="Tahoma"/>
                        <w:color w:val="353744"/>
                        <w:spacing w:val="-4"/>
                      </w:rPr>
                      <w:t xml:space="preserve"> </w:t>
                    </w:r>
                    <w:r>
                      <w:rPr>
                        <w:rFonts w:ascii="Tahoma"/>
                        <w:color w:val="353744"/>
                      </w:rPr>
                      <w:t>Interim</w:t>
                    </w:r>
                    <w:r>
                      <w:rPr>
                        <w:rFonts w:ascii="Tahoma"/>
                        <w:color w:val="353744"/>
                        <w:spacing w:val="-5"/>
                      </w:rPr>
                      <w:t xml:space="preserve"> </w:t>
                    </w:r>
                    <w:r>
                      <w:rPr>
                        <w:rFonts w:ascii="Tahoma"/>
                        <w:color w:val="353744"/>
                        <w:spacing w:val="-2"/>
                      </w:rPr>
                      <w:t>Project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360A7"/>
    <w:multiLevelType w:val="hybridMultilevel"/>
    <w:tmpl w:val="BC22F48E"/>
    <w:lvl w:ilvl="0" w:tplc="40090001">
      <w:start w:val="1"/>
      <w:numFmt w:val="bullet"/>
      <w:lvlText w:val=""/>
      <w:lvlJc w:val="left"/>
      <w:pPr>
        <w:ind w:left="927" w:hanging="360"/>
      </w:pPr>
      <w:rPr>
        <w:rFonts w:ascii="Symbol" w:hAnsi="Symbol" w:hint="default"/>
        <w:b/>
        <w:bCs/>
        <w:i w:val="0"/>
        <w:iCs w:val="0"/>
        <w:spacing w:val="0"/>
        <w:w w:val="100"/>
        <w:sz w:val="28"/>
        <w:szCs w:val="28"/>
        <w:lang w:val="en-US" w:eastAsia="en-US" w:bidi="ar-SA"/>
      </w:rPr>
    </w:lvl>
    <w:lvl w:ilvl="1" w:tplc="FFFFFFFF">
      <w:start w:val="1"/>
      <w:numFmt w:val="decimal"/>
      <w:lvlText w:val="%2."/>
      <w:lvlJc w:val="left"/>
      <w:pPr>
        <w:ind w:left="154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tplc="FFFFFFFF">
      <w:start w:val="1"/>
      <w:numFmt w:val="decimal"/>
      <w:lvlText w:val="%3."/>
      <w:lvlJc w:val="left"/>
      <w:pPr>
        <w:ind w:left="15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FFFFFFFF">
      <w:numFmt w:val="bullet"/>
      <w:lvlText w:val="•"/>
      <w:lvlJc w:val="left"/>
      <w:pPr>
        <w:ind w:left="2875" w:hanging="360"/>
      </w:pPr>
      <w:rPr>
        <w:rFonts w:hint="default"/>
        <w:lang w:val="en-US" w:eastAsia="en-US" w:bidi="ar-SA"/>
      </w:rPr>
    </w:lvl>
    <w:lvl w:ilvl="4" w:tplc="FFFFFFFF">
      <w:numFmt w:val="bullet"/>
      <w:lvlText w:val="•"/>
      <w:lvlJc w:val="left"/>
      <w:pPr>
        <w:ind w:left="3850" w:hanging="360"/>
      </w:pPr>
      <w:rPr>
        <w:rFonts w:hint="default"/>
        <w:lang w:val="en-US" w:eastAsia="en-US" w:bidi="ar-SA"/>
      </w:rPr>
    </w:lvl>
    <w:lvl w:ilvl="5" w:tplc="FFFFFFFF">
      <w:numFmt w:val="bullet"/>
      <w:lvlText w:val="•"/>
      <w:lvlJc w:val="left"/>
      <w:pPr>
        <w:ind w:left="4825" w:hanging="360"/>
      </w:pPr>
      <w:rPr>
        <w:rFonts w:hint="default"/>
        <w:lang w:val="en-US" w:eastAsia="en-US" w:bidi="ar-SA"/>
      </w:rPr>
    </w:lvl>
    <w:lvl w:ilvl="6" w:tplc="FFFFFFFF">
      <w:numFmt w:val="bullet"/>
      <w:lvlText w:val="•"/>
      <w:lvlJc w:val="left"/>
      <w:pPr>
        <w:ind w:left="5800" w:hanging="360"/>
      </w:pPr>
      <w:rPr>
        <w:rFonts w:hint="default"/>
        <w:lang w:val="en-US" w:eastAsia="en-US" w:bidi="ar-SA"/>
      </w:rPr>
    </w:lvl>
    <w:lvl w:ilvl="7" w:tplc="FFFFFFFF">
      <w:numFmt w:val="bullet"/>
      <w:lvlText w:val="•"/>
      <w:lvlJc w:val="left"/>
      <w:pPr>
        <w:ind w:left="6775" w:hanging="360"/>
      </w:pPr>
      <w:rPr>
        <w:rFonts w:hint="default"/>
        <w:lang w:val="en-US" w:eastAsia="en-US" w:bidi="ar-SA"/>
      </w:rPr>
    </w:lvl>
    <w:lvl w:ilvl="8" w:tplc="FFFFFFFF">
      <w:numFmt w:val="bullet"/>
      <w:lvlText w:val="•"/>
      <w:lvlJc w:val="left"/>
      <w:pPr>
        <w:ind w:left="7750" w:hanging="360"/>
      </w:pPr>
      <w:rPr>
        <w:rFonts w:hint="default"/>
        <w:lang w:val="en-US" w:eastAsia="en-US" w:bidi="ar-SA"/>
      </w:rPr>
    </w:lvl>
  </w:abstractNum>
  <w:abstractNum w:abstractNumId="1" w15:restartNumberingAfterBreak="0">
    <w:nsid w:val="0880490E"/>
    <w:multiLevelType w:val="hybridMultilevel"/>
    <w:tmpl w:val="C1E28820"/>
    <w:lvl w:ilvl="0" w:tplc="DDF6A548">
      <w:start w:val="1"/>
      <w:numFmt w:val="decimal"/>
      <w:lvlText w:val="%1."/>
      <w:lvlJc w:val="left"/>
      <w:pPr>
        <w:ind w:left="820" w:hanging="360"/>
      </w:pPr>
      <w:rPr>
        <w:rFonts w:ascii="Times New Roman" w:eastAsia="Times New Roman" w:hAnsi="Times New Roman" w:cs="Times New Roman" w:hint="default"/>
        <w:b/>
        <w:bCs/>
        <w:i w:val="0"/>
        <w:iCs w:val="0"/>
        <w:spacing w:val="0"/>
        <w:w w:val="100"/>
        <w:sz w:val="28"/>
        <w:szCs w:val="28"/>
        <w:lang w:val="en-US" w:eastAsia="en-US" w:bidi="ar-SA"/>
      </w:rPr>
    </w:lvl>
    <w:lvl w:ilvl="1" w:tplc="46EADE2A">
      <w:start w:val="1"/>
      <w:numFmt w:val="lowerRoman"/>
      <w:lvlText w:val="%2."/>
      <w:lvlJc w:val="left"/>
      <w:pPr>
        <w:ind w:left="1540" w:hanging="488"/>
        <w:jc w:val="right"/>
      </w:pPr>
      <w:rPr>
        <w:rFonts w:hint="default"/>
        <w:spacing w:val="0"/>
        <w:w w:val="100"/>
        <w:lang w:val="en-US" w:eastAsia="en-US" w:bidi="ar-SA"/>
      </w:rPr>
    </w:lvl>
    <w:lvl w:ilvl="2" w:tplc="6A9C484E">
      <w:numFmt w:val="bullet"/>
      <w:lvlText w:val="•"/>
      <w:lvlJc w:val="left"/>
      <w:pPr>
        <w:ind w:left="2446" w:hanging="488"/>
      </w:pPr>
      <w:rPr>
        <w:rFonts w:hint="default"/>
        <w:lang w:val="en-US" w:eastAsia="en-US" w:bidi="ar-SA"/>
      </w:rPr>
    </w:lvl>
    <w:lvl w:ilvl="3" w:tplc="557C1092">
      <w:numFmt w:val="bullet"/>
      <w:lvlText w:val="•"/>
      <w:lvlJc w:val="left"/>
      <w:pPr>
        <w:ind w:left="3353" w:hanging="488"/>
      </w:pPr>
      <w:rPr>
        <w:rFonts w:hint="default"/>
        <w:lang w:val="en-US" w:eastAsia="en-US" w:bidi="ar-SA"/>
      </w:rPr>
    </w:lvl>
    <w:lvl w:ilvl="4" w:tplc="35F44C7C">
      <w:numFmt w:val="bullet"/>
      <w:lvlText w:val="•"/>
      <w:lvlJc w:val="left"/>
      <w:pPr>
        <w:ind w:left="4260" w:hanging="488"/>
      </w:pPr>
      <w:rPr>
        <w:rFonts w:hint="default"/>
        <w:lang w:val="en-US" w:eastAsia="en-US" w:bidi="ar-SA"/>
      </w:rPr>
    </w:lvl>
    <w:lvl w:ilvl="5" w:tplc="A8681604">
      <w:numFmt w:val="bullet"/>
      <w:lvlText w:val="•"/>
      <w:lvlJc w:val="left"/>
      <w:pPr>
        <w:ind w:left="5166" w:hanging="488"/>
      </w:pPr>
      <w:rPr>
        <w:rFonts w:hint="default"/>
        <w:lang w:val="en-US" w:eastAsia="en-US" w:bidi="ar-SA"/>
      </w:rPr>
    </w:lvl>
    <w:lvl w:ilvl="6" w:tplc="E1980F9A">
      <w:numFmt w:val="bullet"/>
      <w:lvlText w:val="•"/>
      <w:lvlJc w:val="left"/>
      <w:pPr>
        <w:ind w:left="6073" w:hanging="488"/>
      </w:pPr>
      <w:rPr>
        <w:rFonts w:hint="default"/>
        <w:lang w:val="en-US" w:eastAsia="en-US" w:bidi="ar-SA"/>
      </w:rPr>
    </w:lvl>
    <w:lvl w:ilvl="7" w:tplc="EE3E8010">
      <w:numFmt w:val="bullet"/>
      <w:lvlText w:val="•"/>
      <w:lvlJc w:val="left"/>
      <w:pPr>
        <w:ind w:left="6980" w:hanging="488"/>
      </w:pPr>
      <w:rPr>
        <w:rFonts w:hint="default"/>
        <w:lang w:val="en-US" w:eastAsia="en-US" w:bidi="ar-SA"/>
      </w:rPr>
    </w:lvl>
    <w:lvl w:ilvl="8" w:tplc="4FF86822">
      <w:numFmt w:val="bullet"/>
      <w:lvlText w:val="•"/>
      <w:lvlJc w:val="left"/>
      <w:pPr>
        <w:ind w:left="7886" w:hanging="488"/>
      </w:pPr>
      <w:rPr>
        <w:rFonts w:hint="default"/>
        <w:lang w:val="en-US" w:eastAsia="en-US" w:bidi="ar-SA"/>
      </w:rPr>
    </w:lvl>
  </w:abstractNum>
  <w:abstractNum w:abstractNumId="2" w15:restartNumberingAfterBreak="0">
    <w:nsid w:val="0AB90BE5"/>
    <w:multiLevelType w:val="hybridMultilevel"/>
    <w:tmpl w:val="F0602848"/>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 w15:restartNumberingAfterBreak="0">
    <w:nsid w:val="0C566B64"/>
    <w:multiLevelType w:val="hybridMultilevel"/>
    <w:tmpl w:val="728CEB40"/>
    <w:lvl w:ilvl="0" w:tplc="96C45982">
      <w:start w:val="1"/>
      <w:numFmt w:val="decimal"/>
      <w:lvlText w:val="%1."/>
      <w:lvlJc w:val="left"/>
      <w:pPr>
        <w:ind w:left="11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66295F4">
      <w:numFmt w:val="bullet"/>
      <w:lvlText w:val=""/>
      <w:lvlJc w:val="left"/>
      <w:pPr>
        <w:ind w:left="1900" w:hanging="360"/>
      </w:pPr>
      <w:rPr>
        <w:rFonts w:ascii="Symbol" w:eastAsia="Symbol" w:hAnsi="Symbol" w:cs="Symbol" w:hint="default"/>
        <w:b w:val="0"/>
        <w:bCs w:val="0"/>
        <w:i w:val="0"/>
        <w:iCs w:val="0"/>
        <w:spacing w:val="0"/>
        <w:w w:val="99"/>
        <w:sz w:val="20"/>
        <w:szCs w:val="20"/>
        <w:lang w:val="en-US" w:eastAsia="en-US" w:bidi="ar-SA"/>
      </w:rPr>
    </w:lvl>
    <w:lvl w:ilvl="2" w:tplc="1FC072DA">
      <w:numFmt w:val="bullet"/>
      <w:lvlText w:val="•"/>
      <w:lvlJc w:val="left"/>
      <w:pPr>
        <w:ind w:left="2766" w:hanging="360"/>
      </w:pPr>
      <w:rPr>
        <w:rFonts w:hint="default"/>
        <w:lang w:val="en-US" w:eastAsia="en-US" w:bidi="ar-SA"/>
      </w:rPr>
    </w:lvl>
    <w:lvl w:ilvl="3" w:tplc="7DBE7842">
      <w:numFmt w:val="bullet"/>
      <w:lvlText w:val="•"/>
      <w:lvlJc w:val="left"/>
      <w:pPr>
        <w:ind w:left="3633" w:hanging="360"/>
      </w:pPr>
      <w:rPr>
        <w:rFonts w:hint="default"/>
        <w:lang w:val="en-US" w:eastAsia="en-US" w:bidi="ar-SA"/>
      </w:rPr>
    </w:lvl>
    <w:lvl w:ilvl="4" w:tplc="179C27F8">
      <w:numFmt w:val="bullet"/>
      <w:lvlText w:val="•"/>
      <w:lvlJc w:val="left"/>
      <w:pPr>
        <w:ind w:left="4500" w:hanging="360"/>
      </w:pPr>
      <w:rPr>
        <w:rFonts w:hint="default"/>
        <w:lang w:val="en-US" w:eastAsia="en-US" w:bidi="ar-SA"/>
      </w:rPr>
    </w:lvl>
    <w:lvl w:ilvl="5" w:tplc="C3763810">
      <w:numFmt w:val="bullet"/>
      <w:lvlText w:val="•"/>
      <w:lvlJc w:val="left"/>
      <w:pPr>
        <w:ind w:left="5366" w:hanging="360"/>
      </w:pPr>
      <w:rPr>
        <w:rFonts w:hint="default"/>
        <w:lang w:val="en-US" w:eastAsia="en-US" w:bidi="ar-SA"/>
      </w:rPr>
    </w:lvl>
    <w:lvl w:ilvl="6" w:tplc="0D141B68">
      <w:numFmt w:val="bullet"/>
      <w:lvlText w:val="•"/>
      <w:lvlJc w:val="left"/>
      <w:pPr>
        <w:ind w:left="6233" w:hanging="360"/>
      </w:pPr>
      <w:rPr>
        <w:rFonts w:hint="default"/>
        <w:lang w:val="en-US" w:eastAsia="en-US" w:bidi="ar-SA"/>
      </w:rPr>
    </w:lvl>
    <w:lvl w:ilvl="7" w:tplc="EAF2EB26">
      <w:numFmt w:val="bullet"/>
      <w:lvlText w:val="•"/>
      <w:lvlJc w:val="left"/>
      <w:pPr>
        <w:ind w:left="7100" w:hanging="360"/>
      </w:pPr>
      <w:rPr>
        <w:rFonts w:hint="default"/>
        <w:lang w:val="en-US" w:eastAsia="en-US" w:bidi="ar-SA"/>
      </w:rPr>
    </w:lvl>
    <w:lvl w:ilvl="8" w:tplc="CC38095C">
      <w:numFmt w:val="bullet"/>
      <w:lvlText w:val="•"/>
      <w:lvlJc w:val="left"/>
      <w:pPr>
        <w:ind w:left="7966" w:hanging="360"/>
      </w:pPr>
      <w:rPr>
        <w:rFonts w:hint="default"/>
        <w:lang w:val="en-US" w:eastAsia="en-US" w:bidi="ar-SA"/>
      </w:rPr>
    </w:lvl>
  </w:abstractNum>
  <w:abstractNum w:abstractNumId="4" w15:restartNumberingAfterBreak="0">
    <w:nsid w:val="0CBC2892"/>
    <w:multiLevelType w:val="hybridMultilevel"/>
    <w:tmpl w:val="5362686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16E61979"/>
    <w:multiLevelType w:val="hybridMultilevel"/>
    <w:tmpl w:val="CE506188"/>
    <w:lvl w:ilvl="0" w:tplc="67CEBF30">
      <w:start w:val="1"/>
      <w:numFmt w:val="decimal"/>
      <w:lvlText w:val="%1."/>
      <w:lvlJc w:val="left"/>
      <w:pPr>
        <w:ind w:left="1736"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6" w15:restartNumberingAfterBreak="0">
    <w:nsid w:val="17A41134"/>
    <w:multiLevelType w:val="hybridMultilevel"/>
    <w:tmpl w:val="7152E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3E58FF"/>
    <w:multiLevelType w:val="hybridMultilevel"/>
    <w:tmpl w:val="E10C0736"/>
    <w:lvl w:ilvl="0" w:tplc="DAE4E16C">
      <w:start w:val="1"/>
      <w:numFmt w:val="decimal"/>
      <w:lvlText w:val="%1."/>
      <w:lvlJc w:val="left"/>
      <w:pPr>
        <w:ind w:left="820" w:hanging="360"/>
      </w:pPr>
      <w:rPr>
        <w:rFonts w:ascii="Times New Roman" w:eastAsia="Times New Roman" w:hAnsi="Times New Roman" w:cs="Times New Roman" w:hint="default"/>
        <w:b/>
        <w:bCs/>
        <w:i w:val="0"/>
        <w:iCs w:val="0"/>
        <w:spacing w:val="0"/>
        <w:w w:val="100"/>
        <w:sz w:val="28"/>
        <w:szCs w:val="28"/>
        <w:lang w:val="en-US" w:eastAsia="en-US" w:bidi="ar-SA"/>
      </w:rPr>
    </w:lvl>
    <w:lvl w:ilvl="1" w:tplc="96F82DF6">
      <w:start w:val="1"/>
      <w:numFmt w:val="decimal"/>
      <w:lvlText w:val="%2."/>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DD0E394">
      <w:numFmt w:val="bullet"/>
      <w:lvlText w:val=""/>
      <w:lvlJc w:val="left"/>
      <w:pPr>
        <w:ind w:left="1180" w:hanging="360"/>
      </w:pPr>
      <w:rPr>
        <w:rFonts w:ascii="Symbol" w:eastAsia="Symbol" w:hAnsi="Symbol" w:cs="Symbol" w:hint="default"/>
        <w:b w:val="0"/>
        <w:bCs w:val="0"/>
        <w:i w:val="0"/>
        <w:iCs w:val="0"/>
        <w:spacing w:val="0"/>
        <w:w w:val="100"/>
        <w:sz w:val="24"/>
        <w:szCs w:val="24"/>
        <w:lang w:val="en-US" w:eastAsia="en-US" w:bidi="ar-SA"/>
      </w:rPr>
    </w:lvl>
    <w:lvl w:ilvl="3" w:tplc="51BE4084">
      <w:numFmt w:val="bullet"/>
      <w:lvlText w:val="•"/>
      <w:lvlJc w:val="left"/>
      <w:pPr>
        <w:ind w:left="3073" w:hanging="360"/>
      </w:pPr>
      <w:rPr>
        <w:rFonts w:hint="default"/>
        <w:lang w:val="en-US" w:eastAsia="en-US" w:bidi="ar-SA"/>
      </w:rPr>
    </w:lvl>
    <w:lvl w:ilvl="4" w:tplc="84F8BA54">
      <w:numFmt w:val="bullet"/>
      <w:lvlText w:val="•"/>
      <w:lvlJc w:val="left"/>
      <w:pPr>
        <w:ind w:left="4020" w:hanging="360"/>
      </w:pPr>
      <w:rPr>
        <w:rFonts w:hint="default"/>
        <w:lang w:val="en-US" w:eastAsia="en-US" w:bidi="ar-SA"/>
      </w:rPr>
    </w:lvl>
    <w:lvl w:ilvl="5" w:tplc="B1860F88">
      <w:numFmt w:val="bullet"/>
      <w:lvlText w:val="•"/>
      <w:lvlJc w:val="left"/>
      <w:pPr>
        <w:ind w:left="4966" w:hanging="360"/>
      </w:pPr>
      <w:rPr>
        <w:rFonts w:hint="default"/>
        <w:lang w:val="en-US" w:eastAsia="en-US" w:bidi="ar-SA"/>
      </w:rPr>
    </w:lvl>
    <w:lvl w:ilvl="6" w:tplc="59A6CD50">
      <w:numFmt w:val="bullet"/>
      <w:lvlText w:val="•"/>
      <w:lvlJc w:val="left"/>
      <w:pPr>
        <w:ind w:left="5913" w:hanging="360"/>
      </w:pPr>
      <w:rPr>
        <w:rFonts w:hint="default"/>
        <w:lang w:val="en-US" w:eastAsia="en-US" w:bidi="ar-SA"/>
      </w:rPr>
    </w:lvl>
    <w:lvl w:ilvl="7" w:tplc="087015E0">
      <w:numFmt w:val="bullet"/>
      <w:lvlText w:val="•"/>
      <w:lvlJc w:val="left"/>
      <w:pPr>
        <w:ind w:left="6860" w:hanging="360"/>
      </w:pPr>
      <w:rPr>
        <w:rFonts w:hint="default"/>
        <w:lang w:val="en-US" w:eastAsia="en-US" w:bidi="ar-SA"/>
      </w:rPr>
    </w:lvl>
    <w:lvl w:ilvl="8" w:tplc="9E047596">
      <w:numFmt w:val="bullet"/>
      <w:lvlText w:val="•"/>
      <w:lvlJc w:val="left"/>
      <w:pPr>
        <w:ind w:left="7806" w:hanging="360"/>
      </w:pPr>
      <w:rPr>
        <w:rFonts w:hint="default"/>
        <w:lang w:val="en-US" w:eastAsia="en-US" w:bidi="ar-SA"/>
      </w:rPr>
    </w:lvl>
  </w:abstractNum>
  <w:abstractNum w:abstractNumId="8" w15:restartNumberingAfterBreak="0">
    <w:nsid w:val="1DA44089"/>
    <w:multiLevelType w:val="hybridMultilevel"/>
    <w:tmpl w:val="1C9CEA0E"/>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9" w15:restartNumberingAfterBreak="0">
    <w:nsid w:val="203B423C"/>
    <w:multiLevelType w:val="hybridMultilevel"/>
    <w:tmpl w:val="C0646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B274C5"/>
    <w:multiLevelType w:val="hybridMultilevel"/>
    <w:tmpl w:val="E07A3E3C"/>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1" w15:restartNumberingAfterBreak="0">
    <w:nsid w:val="254D3436"/>
    <w:multiLevelType w:val="hybridMultilevel"/>
    <w:tmpl w:val="838CFC40"/>
    <w:lvl w:ilvl="0" w:tplc="23782864">
      <w:start w:val="35"/>
      <w:numFmt w:val="decimal"/>
      <w:lvlText w:val="%1."/>
      <w:lvlJc w:val="lef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7D2111"/>
    <w:multiLevelType w:val="hybridMultilevel"/>
    <w:tmpl w:val="63B6B128"/>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13" w15:restartNumberingAfterBreak="0">
    <w:nsid w:val="2C741E87"/>
    <w:multiLevelType w:val="hybridMultilevel"/>
    <w:tmpl w:val="B97EC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D915BAB"/>
    <w:multiLevelType w:val="hybridMultilevel"/>
    <w:tmpl w:val="10525950"/>
    <w:lvl w:ilvl="0" w:tplc="B4BE945C">
      <w:start w:val="1"/>
      <w:numFmt w:val="decimal"/>
      <w:lvlText w:val="%1."/>
      <w:lvlJc w:val="left"/>
      <w:pPr>
        <w:ind w:left="1180" w:hanging="360"/>
      </w:pPr>
      <w:rPr>
        <w:rFonts w:hint="default"/>
        <w:spacing w:val="0"/>
        <w:w w:val="100"/>
        <w:lang w:val="en-US" w:eastAsia="en-US" w:bidi="ar-SA"/>
      </w:rPr>
    </w:lvl>
    <w:lvl w:ilvl="1" w:tplc="0A969D5E">
      <w:numFmt w:val="bullet"/>
      <w:lvlText w:val="•"/>
      <w:lvlJc w:val="left"/>
      <w:pPr>
        <w:ind w:left="2032" w:hanging="360"/>
      </w:pPr>
      <w:rPr>
        <w:rFonts w:hint="default"/>
        <w:lang w:val="en-US" w:eastAsia="en-US" w:bidi="ar-SA"/>
      </w:rPr>
    </w:lvl>
    <w:lvl w:ilvl="2" w:tplc="90E2A8E0">
      <w:numFmt w:val="bullet"/>
      <w:lvlText w:val="•"/>
      <w:lvlJc w:val="left"/>
      <w:pPr>
        <w:ind w:left="2884" w:hanging="360"/>
      </w:pPr>
      <w:rPr>
        <w:rFonts w:hint="default"/>
        <w:lang w:val="en-US" w:eastAsia="en-US" w:bidi="ar-SA"/>
      </w:rPr>
    </w:lvl>
    <w:lvl w:ilvl="3" w:tplc="0C86D602">
      <w:numFmt w:val="bullet"/>
      <w:lvlText w:val="•"/>
      <w:lvlJc w:val="left"/>
      <w:pPr>
        <w:ind w:left="3736" w:hanging="360"/>
      </w:pPr>
      <w:rPr>
        <w:rFonts w:hint="default"/>
        <w:lang w:val="en-US" w:eastAsia="en-US" w:bidi="ar-SA"/>
      </w:rPr>
    </w:lvl>
    <w:lvl w:ilvl="4" w:tplc="BD56FF58">
      <w:numFmt w:val="bullet"/>
      <w:lvlText w:val="•"/>
      <w:lvlJc w:val="left"/>
      <w:pPr>
        <w:ind w:left="4588" w:hanging="360"/>
      </w:pPr>
      <w:rPr>
        <w:rFonts w:hint="default"/>
        <w:lang w:val="en-US" w:eastAsia="en-US" w:bidi="ar-SA"/>
      </w:rPr>
    </w:lvl>
    <w:lvl w:ilvl="5" w:tplc="936C26CA">
      <w:numFmt w:val="bullet"/>
      <w:lvlText w:val="•"/>
      <w:lvlJc w:val="left"/>
      <w:pPr>
        <w:ind w:left="5440" w:hanging="360"/>
      </w:pPr>
      <w:rPr>
        <w:rFonts w:hint="default"/>
        <w:lang w:val="en-US" w:eastAsia="en-US" w:bidi="ar-SA"/>
      </w:rPr>
    </w:lvl>
    <w:lvl w:ilvl="6" w:tplc="8702C014">
      <w:numFmt w:val="bullet"/>
      <w:lvlText w:val="•"/>
      <w:lvlJc w:val="left"/>
      <w:pPr>
        <w:ind w:left="6292" w:hanging="360"/>
      </w:pPr>
      <w:rPr>
        <w:rFonts w:hint="default"/>
        <w:lang w:val="en-US" w:eastAsia="en-US" w:bidi="ar-SA"/>
      </w:rPr>
    </w:lvl>
    <w:lvl w:ilvl="7" w:tplc="39F8729C">
      <w:numFmt w:val="bullet"/>
      <w:lvlText w:val="•"/>
      <w:lvlJc w:val="left"/>
      <w:pPr>
        <w:ind w:left="7144" w:hanging="360"/>
      </w:pPr>
      <w:rPr>
        <w:rFonts w:hint="default"/>
        <w:lang w:val="en-US" w:eastAsia="en-US" w:bidi="ar-SA"/>
      </w:rPr>
    </w:lvl>
    <w:lvl w:ilvl="8" w:tplc="477839CC">
      <w:numFmt w:val="bullet"/>
      <w:lvlText w:val="•"/>
      <w:lvlJc w:val="left"/>
      <w:pPr>
        <w:ind w:left="7996" w:hanging="360"/>
      </w:pPr>
      <w:rPr>
        <w:rFonts w:hint="default"/>
        <w:lang w:val="en-US" w:eastAsia="en-US" w:bidi="ar-SA"/>
      </w:rPr>
    </w:lvl>
  </w:abstractNum>
  <w:abstractNum w:abstractNumId="15" w15:restartNumberingAfterBreak="0">
    <w:nsid w:val="2DF30A93"/>
    <w:multiLevelType w:val="hybridMultilevel"/>
    <w:tmpl w:val="C1185EE2"/>
    <w:lvl w:ilvl="0" w:tplc="76E48E9A">
      <w:start w:val="1"/>
      <w:numFmt w:val="decimal"/>
      <w:lvlText w:val="%1."/>
      <w:lvlJc w:val="left"/>
      <w:pPr>
        <w:ind w:left="13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395613B2">
      <w:numFmt w:val="bullet"/>
      <w:lvlText w:val="•"/>
      <w:lvlJc w:val="left"/>
      <w:pPr>
        <w:ind w:left="2194" w:hanging="240"/>
      </w:pPr>
      <w:rPr>
        <w:rFonts w:hint="default"/>
        <w:lang w:val="en-US" w:eastAsia="en-US" w:bidi="ar-SA"/>
      </w:rPr>
    </w:lvl>
    <w:lvl w:ilvl="2" w:tplc="DF08C9E6">
      <w:numFmt w:val="bullet"/>
      <w:lvlText w:val="•"/>
      <w:lvlJc w:val="left"/>
      <w:pPr>
        <w:ind w:left="3028" w:hanging="240"/>
      </w:pPr>
      <w:rPr>
        <w:rFonts w:hint="default"/>
        <w:lang w:val="en-US" w:eastAsia="en-US" w:bidi="ar-SA"/>
      </w:rPr>
    </w:lvl>
    <w:lvl w:ilvl="3" w:tplc="3654C204">
      <w:numFmt w:val="bullet"/>
      <w:lvlText w:val="•"/>
      <w:lvlJc w:val="left"/>
      <w:pPr>
        <w:ind w:left="3862" w:hanging="240"/>
      </w:pPr>
      <w:rPr>
        <w:rFonts w:hint="default"/>
        <w:lang w:val="en-US" w:eastAsia="en-US" w:bidi="ar-SA"/>
      </w:rPr>
    </w:lvl>
    <w:lvl w:ilvl="4" w:tplc="CDA020B0">
      <w:numFmt w:val="bullet"/>
      <w:lvlText w:val="•"/>
      <w:lvlJc w:val="left"/>
      <w:pPr>
        <w:ind w:left="4696" w:hanging="240"/>
      </w:pPr>
      <w:rPr>
        <w:rFonts w:hint="default"/>
        <w:lang w:val="en-US" w:eastAsia="en-US" w:bidi="ar-SA"/>
      </w:rPr>
    </w:lvl>
    <w:lvl w:ilvl="5" w:tplc="6DA23F98">
      <w:numFmt w:val="bullet"/>
      <w:lvlText w:val="•"/>
      <w:lvlJc w:val="left"/>
      <w:pPr>
        <w:ind w:left="5530" w:hanging="240"/>
      </w:pPr>
      <w:rPr>
        <w:rFonts w:hint="default"/>
        <w:lang w:val="en-US" w:eastAsia="en-US" w:bidi="ar-SA"/>
      </w:rPr>
    </w:lvl>
    <w:lvl w:ilvl="6" w:tplc="2C88B770">
      <w:numFmt w:val="bullet"/>
      <w:lvlText w:val="•"/>
      <w:lvlJc w:val="left"/>
      <w:pPr>
        <w:ind w:left="6364" w:hanging="240"/>
      </w:pPr>
      <w:rPr>
        <w:rFonts w:hint="default"/>
        <w:lang w:val="en-US" w:eastAsia="en-US" w:bidi="ar-SA"/>
      </w:rPr>
    </w:lvl>
    <w:lvl w:ilvl="7" w:tplc="C438182C">
      <w:numFmt w:val="bullet"/>
      <w:lvlText w:val="•"/>
      <w:lvlJc w:val="left"/>
      <w:pPr>
        <w:ind w:left="7198" w:hanging="240"/>
      </w:pPr>
      <w:rPr>
        <w:rFonts w:hint="default"/>
        <w:lang w:val="en-US" w:eastAsia="en-US" w:bidi="ar-SA"/>
      </w:rPr>
    </w:lvl>
    <w:lvl w:ilvl="8" w:tplc="A48891EE">
      <w:numFmt w:val="bullet"/>
      <w:lvlText w:val="•"/>
      <w:lvlJc w:val="left"/>
      <w:pPr>
        <w:ind w:left="8032" w:hanging="240"/>
      </w:pPr>
      <w:rPr>
        <w:rFonts w:hint="default"/>
        <w:lang w:val="en-US" w:eastAsia="en-US" w:bidi="ar-SA"/>
      </w:rPr>
    </w:lvl>
  </w:abstractNum>
  <w:abstractNum w:abstractNumId="16" w15:restartNumberingAfterBreak="0">
    <w:nsid w:val="30A43DED"/>
    <w:multiLevelType w:val="hybridMultilevel"/>
    <w:tmpl w:val="DC24E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0B0A3B"/>
    <w:multiLevelType w:val="hybridMultilevel"/>
    <w:tmpl w:val="90E63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7615DD"/>
    <w:multiLevelType w:val="hybridMultilevel"/>
    <w:tmpl w:val="DC8A2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8A091E"/>
    <w:multiLevelType w:val="hybridMultilevel"/>
    <w:tmpl w:val="D5BC0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A03827"/>
    <w:multiLevelType w:val="hybridMultilevel"/>
    <w:tmpl w:val="E9BC5F2A"/>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1" w15:restartNumberingAfterBreak="0">
    <w:nsid w:val="389A3089"/>
    <w:multiLevelType w:val="multilevel"/>
    <w:tmpl w:val="8208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CE6156"/>
    <w:multiLevelType w:val="hybridMultilevel"/>
    <w:tmpl w:val="CE5E67F4"/>
    <w:lvl w:ilvl="0" w:tplc="75BE7D10">
      <w:start w:val="1"/>
      <w:numFmt w:val="decimal"/>
      <w:lvlText w:val="%1."/>
      <w:lvlJc w:val="left"/>
      <w:pPr>
        <w:ind w:left="1180" w:hanging="360"/>
      </w:pPr>
      <w:rPr>
        <w:rFonts w:ascii="Times New Roman" w:eastAsia="Times New Roman" w:hAnsi="Times New Roman" w:cs="Times New Roman" w:hint="default"/>
        <w:b/>
        <w:bCs/>
        <w:i w:val="0"/>
        <w:iCs w:val="0"/>
        <w:spacing w:val="0"/>
        <w:w w:val="100"/>
        <w:sz w:val="24"/>
        <w:szCs w:val="24"/>
        <w:lang w:val="en-US" w:eastAsia="en-US" w:bidi="ar-SA"/>
      </w:rPr>
    </w:lvl>
    <w:lvl w:ilvl="1" w:tplc="3A24EB96">
      <w:numFmt w:val="bullet"/>
      <w:lvlText w:val="•"/>
      <w:lvlJc w:val="left"/>
      <w:pPr>
        <w:ind w:left="2032" w:hanging="360"/>
      </w:pPr>
      <w:rPr>
        <w:rFonts w:hint="default"/>
        <w:lang w:val="en-US" w:eastAsia="en-US" w:bidi="ar-SA"/>
      </w:rPr>
    </w:lvl>
    <w:lvl w:ilvl="2" w:tplc="8C7871A8">
      <w:numFmt w:val="bullet"/>
      <w:lvlText w:val="•"/>
      <w:lvlJc w:val="left"/>
      <w:pPr>
        <w:ind w:left="2884" w:hanging="360"/>
      </w:pPr>
      <w:rPr>
        <w:rFonts w:hint="default"/>
        <w:lang w:val="en-US" w:eastAsia="en-US" w:bidi="ar-SA"/>
      </w:rPr>
    </w:lvl>
    <w:lvl w:ilvl="3" w:tplc="DDD4B9E0">
      <w:numFmt w:val="bullet"/>
      <w:lvlText w:val="•"/>
      <w:lvlJc w:val="left"/>
      <w:pPr>
        <w:ind w:left="3736" w:hanging="360"/>
      </w:pPr>
      <w:rPr>
        <w:rFonts w:hint="default"/>
        <w:lang w:val="en-US" w:eastAsia="en-US" w:bidi="ar-SA"/>
      </w:rPr>
    </w:lvl>
    <w:lvl w:ilvl="4" w:tplc="6700CA7A">
      <w:numFmt w:val="bullet"/>
      <w:lvlText w:val="•"/>
      <w:lvlJc w:val="left"/>
      <w:pPr>
        <w:ind w:left="4588" w:hanging="360"/>
      </w:pPr>
      <w:rPr>
        <w:rFonts w:hint="default"/>
        <w:lang w:val="en-US" w:eastAsia="en-US" w:bidi="ar-SA"/>
      </w:rPr>
    </w:lvl>
    <w:lvl w:ilvl="5" w:tplc="526A0CFC">
      <w:numFmt w:val="bullet"/>
      <w:lvlText w:val="•"/>
      <w:lvlJc w:val="left"/>
      <w:pPr>
        <w:ind w:left="5440" w:hanging="360"/>
      </w:pPr>
      <w:rPr>
        <w:rFonts w:hint="default"/>
        <w:lang w:val="en-US" w:eastAsia="en-US" w:bidi="ar-SA"/>
      </w:rPr>
    </w:lvl>
    <w:lvl w:ilvl="6" w:tplc="6212B540">
      <w:numFmt w:val="bullet"/>
      <w:lvlText w:val="•"/>
      <w:lvlJc w:val="left"/>
      <w:pPr>
        <w:ind w:left="6292" w:hanging="360"/>
      </w:pPr>
      <w:rPr>
        <w:rFonts w:hint="default"/>
        <w:lang w:val="en-US" w:eastAsia="en-US" w:bidi="ar-SA"/>
      </w:rPr>
    </w:lvl>
    <w:lvl w:ilvl="7" w:tplc="F91E7D7E">
      <w:numFmt w:val="bullet"/>
      <w:lvlText w:val="•"/>
      <w:lvlJc w:val="left"/>
      <w:pPr>
        <w:ind w:left="7144" w:hanging="360"/>
      </w:pPr>
      <w:rPr>
        <w:rFonts w:hint="default"/>
        <w:lang w:val="en-US" w:eastAsia="en-US" w:bidi="ar-SA"/>
      </w:rPr>
    </w:lvl>
    <w:lvl w:ilvl="8" w:tplc="E344428A">
      <w:numFmt w:val="bullet"/>
      <w:lvlText w:val="•"/>
      <w:lvlJc w:val="left"/>
      <w:pPr>
        <w:ind w:left="7996" w:hanging="360"/>
      </w:pPr>
      <w:rPr>
        <w:rFonts w:hint="default"/>
        <w:lang w:val="en-US" w:eastAsia="en-US" w:bidi="ar-SA"/>
      </w:rPr>
    </w:lvl>
  </w:abstractNum>
  <w:abstractNum w:abstractNumId="23" w15:restartNumberingAfterBreak="0">
    <w:nsid w:val="3AF80441"/>
    <w:multiLevelType w:val="hybridMultilevel"/>
    <w:tmpl w:val="DE20F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1429F9"/>
    <w:multiLevelType w:val="hybridMultilevel"/>
    <w:tmpl w:val="C55CE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03334C"/>
    <w:multiLevelType w:val="hybridMultilevel"/>
    <w:tmpl w:val="74B6D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5366DD"/>
    <w:multiLevelType w:val="hybridMultilevel"/>
    <w:tmpl w:val="020A81EC"/>
    <w:lvl w:ilvl="0" w:tplc="4009000F">
      <w:start w:val="1"/>
      <w:numFmt w:val="decimal"/>
      <w:lvlText w:val="%1."/>
      <w:lvlJc w:val="left"/>
      <w:pPr>
        <w:ind w:left="1180" w:hanging="360"/>
      </w:p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27" w15:restartNumberingAfterBreak="0">
    <w:nsid w:val="45824E45"/>
    <w:multiLevelType w:val="hybridMultilevel"/>
    <w:tmpl w:val="ED9C0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8E32D9"/>
    <w:multiLevelType w:val="hybridMultilevel"/>
    <w:tmpl w:val="BD560756"/>
    <w:lvl w:ilvl="0" w:tplc="67CEBF30">
      <w:start w:val="1"/>
      <w:numFmt w:val="decimal"/>
      <w:lvlText w:val="%1."/>
      <w:lvlJc w:val="left"/>
      <w:pPr>
        <w:ind w:left="1636"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206606"/>
    <w:multiLevelType w:val="hybridMultilevel"/>
    <w:tmpl w:val="7990FB18"/>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30" w15:restartNumberingAfterBreak="0">
    <w:nsid w:val="4EDC076D"/>
    <w:multiLevelType w:val="hybridMultilevel"/>
    <w:tmpl w:val="0636AEF2"/>
    <w:lvl w:ilvl="0" w:tplc="06AC370E">
      <w:numFmt w:val="decimal"/>
      <w:lvlText w:val="%1."/>
      <w:lvlJc w:val="lef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173567"/>
    <w:multiLevelType w:val="hybridMultilevel"/>
    <w:tmpl w:val="FFF86916"/>
    <w:lvl w:ilvl="0" w:tplc="67CEBF30">
      <w:start w:val="1"/>
      <w:numFmt w:val="decimal"/>
      <w:lvlText w:val="%1."/>
      <w:lvlJc w:val="left"/>
      <w:pPr>
        <w:ind w:left="1736"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32" w15:restartNumberingAfterBreak="0">
    <w:nsid w:val="55E867E2"/>
    <w:multiLevelType w:val="multilevel"/>
    <w:tmpl w:val="32FE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A9B31C0"/>
    <w:multiLevelType w:val="hybridMultilevel"/>
    <w:tmpl w:val="B23AD734"/>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34" w15:restartNumberingAfterBreak="0">
    <w:nsid w:val="5BBD191F"/>
    <w:multiLevelType w:val="hybridMultilevel"/>
    <w:tmpl w:val="C73016C2"/>
    <w:lvl w:ilvl="0" w:tplc="59568AF4">
      <w:start w:val="1"/>
      <w:numFmt w:val="decimal"/>
      <w:lvlText w:val="%1."/>
      <w:lvlJc w:val="left"/>
      <w:pPr>
        <w:ind w:left="820" w:hanging="360"/>
      </w:pPr>
      <w:rPr>
        <w:rFonts w:hint="default"/>
        <w:spacing w:val="0"/>
        <w:w w:val="100"/>
        <w:lang w:val="en-US" w:eastAsia="en-US" w:bidi="ar-SA"/>
      </w:rPr>
    </w:lvl>
    <w:lvl w:ilvl="1" w:tplc="20B409BA">
      <w:start w:val="1"/>
      <w:numFmt w:val="decimal"/>
      <w:lvlText w:val="%2."/>
      <w:lvlJc w:val="left"/>
      <w:pPr>
        <w:ind w:left="15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A7E70F4">
      <w:numFmt w:val="bullet"/>
      <w:lvlText w:val="•"/>
      <w:lvlJc w:val="left"/>
      <w:pPr>
        <w:ind w:left="1540" w:hanging="360"/>
      </w:pPr>
      <w:rPr>
        <w:rFonts w:hint="default"/>
        <w:lang w:val="en-US" w:eastAsia="en-US" w:bidi="ar-SA"/>
      </w:rPr>
    </w:lvl>
    <w:lvl w:ilvl="3" w:tplc="BE321946">
      <w:numFmt w:val="bullet"/>
      <w:lvlText w:val="•"/>
      <w:lvlJc w:val="left"/>
      <w:pPr>
        <w:ind w:left="2560" w:hanging="360"/>
      </w:pPr>
      <w:rPr>
        <w:rFonts w:hint="default"/>
        <w:lang w:val="en-US" w:eastAsia="en-US" w:bidi="ar-SA"/>
      </w:rPr>
    </w:lvl>
    <w:lvl w:ilvl="4" w:tplc="FA30CC92">
      <w:numFmt w:val="bullet"/>
      <w:lvlText w:val="•"/>
      <w:lvlJc w:val="left"/>
      <w:pPr>
        <w:ind w:left="3580" w:hanging="360"/>
      </w:pPr>
      <w:rPr>
        <w:rFonts w:hint="default"/>
        <w:lang w:val="en-US" w:eastAsia="en-US" w:bidi="ar-SA"/>
      </w:rPr>
    </w:lvl>
    <w:lvl w:ilvl="5" w:tplc="B9B27FAA">
      <w:numFmt w:val="bullet"/>
      <w:lvlText w:val="•"/>
      <w:lvlJc w:val="left"/>
      <w:pPr>
        <w:ind w:left="4600" w:hanging="360"/>
      </w:pPr>
      <w:rPr>
        <w:rFonts w:hint="default"/>
        <w:lang w:val="en-US" w:eastAsia="en-US" w:bidi="ar-SA"/>
      </w:rPr>
    </w:lvl>
    <w:lvl w:ilvl="6" w:tplc="1C5ECA86">
      <w:numFmt w:val="bullet"/>
      <w:lvlText w:val="•"/>
      <w:lvlJc w:val="left"/>
      <w:pPr>
        <w:ind w:left="5620" w:hanging="360"/>
      </w:pPr>
      <w:rPr>
        <w:rFonts w:hint="default"/>
        <w:lang w:val="en-US" w:eastAsia="en-US" w:bidi="ar-SA"/>
      </w:rPr>
    </w:lvl>
    <w:lvl w:ilvl="7" w:tplc="02DE3C02">
      <w:numFmt w:val="bullet"/>
      <w:lvlText w:val="•"/>
      <w:lvlJc w:val="left"/>
      <w:pPr>
        <w:ind w:left="6640" w:hanging="360"/>
      </w:pPr>
      <w:rPr>
        <w:rFonts w:hint="default"/>
        <w:lang w:val="en-US" w:eastAsia="en-US" w:bidi="ar-SA"/>
      </w:rPr>
    </w:lvl>
    <w:lvl w:ilvl="8" w:tplc="8514B1EC">
      <w:numFmt w:val="bullet"/>
      <w:lvlText w:val="•"/>
      <w:lvlJc w:val="left"/>
      <w:pPr>
        <w:ind w:left="7660" w:hanging="360"/>
      </w:pPr>
      <w:rPr>
        <w:rFonts w:hint="default"/>
        <w:lang w:val="en-US" w:eastAsia="en-US" w:bidi="ar-SA"/>
      </w:rPr>
    </w:lvl>
  </w:abstractNum>
  <w:abstractNum w:abstractNumId="35" w15:restartNumberingAfterBreak="0">
    <w:nsid w:val="5E814C50"/>
    <w:multiLevelType w:val="hybridMultilevel"/>
    <w:tmpl w:val="E018B1A8"/>
    <w:lvl w:ilvl="0" w:tplc="1794FBA8">
      <w:start w:val="1"/>
      <w:numFmt w:val="decimal"/>
      <w:lvlText w:val="%1."/>
      <w:lvlJc w:val="left"/>
      <w:pPr>
        <w:ind w:left="360" w:hanging="360"/>
      </w:pPr>
      <w:rPr>
        <w:rFonts w:ascii="Times New Roman" w:eastAsia="Times New Roman" w:hAnsi="Times New Roman" w:cs="Times New Roman" w:hint="default"/>
        <w:b/>
        <w:bCs/>
        <w:i w:val="0"/>
        <w:iCs w:val="0"/>
        <w:spacing w:val="0"/>
        <w:w w:val="100"/>
        <w:sz w:val="28"/>
        <w:szCs w:val="28"/>
        <w:lang w:val="en-US" w:eastAsia="en-US" w:bidi="ar-SA"/>
      </w:rPr>
    </w:lvl>
    <w:lvl w:ilvl="1" w:tplc="0C36E4F0">
      <w:numFmt w:val="bullet"/>
      <w:lvlText w:val=""/>
      <w:lvlJc w:val="left"/>
      <w:pPr>
        <w:ind w:left="1068" w:hanging="360"/>
      </w:pPr>
      <w:rPr>
        <w:rFonts w:ascii="Symbol" w:eastAsia="Symbol" w:hAnsi="Symbol" w:cs="Symbol" w:hint="default"/>
        <w:b w:val="0"/>
        <w:bCs w:val="0"/>
        <w:i w:val="0"/>
        <w:iCs w:val="0"/>
        <w:spacing w:val="0"/>
        <w:w w:val="100"/>
        <w:sz w:val="24"/>
        <w:szCs w:val="24"/>
        <w:lang w:val="en-US" w:eastAsia="en-US" w:bidi="ar-SA"/>
      </w:rPr>
    </w:lvl>
    <w:lvl w:ilvl="2" w:tplc="915E38B6">
      <w:numFmt w:val="bullet"/>
      <w:lvlText w:val="•"/>
      <w:lvlJc w:val="left"/>
      <w:pPr>
        <w:ind w:left="2446" w:hanging="360"/>
      </w:pPr>
      <w:rPr>
        <w:rFonts w:hint="default"/>
        <w:lang w:val="en-US" w:eastAsia="en-US" w:bidi="ar-SA"/>
      </w:rPr>
    </w:lvl>
    <w:lvl w:ilvl="3" w:tplc="FAF8A3D2">
      <w:numFmt w:val="bullet"/>
      <w:lvlText w:val="•"/>
      <w:lvlJc w:val="left"/>
      <w:pPr>
        <w:ind w:left="3353" w:hanging="360"/>
      </w:pPr>
      <w:rPr>
        <w:rFonts w:hint="default"/>
        <w:lang w:val="en-US" w:eastAsia="en-US" w:bidi="ar-SA"/>
      </w:rPr>
    </w:lvl>
    <w:lvl w:ilvl="4" w:tplc="1E8C266A">
      <w:numFmt w:val="bullet"/>
      <w:lvlText w:val="•"/>
      <w:lvlJc w:val="left"/>
      <w:pPr>
        <w:ind w:left="4260" w:hanging="360"/>
      </w:pPr>
      <w:rPr>
        <w:rFonts w:hint="default"/>
        <w:lang w:val="en-US" w:eastAsia="en-US" w:bidi="ar-SA"/>
      </w:rPr>
    </w:lvl>
    <w:lvl w:ilvl="5" w:tplc="3D901AC6">
      <w:numFmt w:val="bullet"/>
      <w:lvlText w:val="•"/>
      <w:lvlJc w:val="left"/>
      <w:pPr>
        <w:ind w:left="5166" w:hanging="360"/>
      </w:pPr>
      <w:rPr>
        <w:rFonts w:hint="default"/>
        <w:lang w:val="en-US" w:eastAsia="en-US" w:bidi="ar-SA"/>
      </w:rPr>
    </w:lvl>
    <w:lvl w:ilvl="6" w:tplc="72AEFECA">
      <w:numFmt w:val="bullet"/>
      <w:lvlText w:val="•"/>
      <w:lvlJc w:val="left"/>
      <w:pPr>
        <w:ind w:left="6073" w:hanging="360"/>
      </w:pPr>
      <w:rPr>
        <w:rFonts w:hint="default"/>
        <w:lang w:val="en-US" w:eastAsia="en-US" w:bidi="ar-SA"/>
      </w:rPr>
    </w:lvl>
    <w:lvl w:ilvl="7" w:tplc="3B1AAA18">
      <w:numFmt w:val="bullet"/>
      <w:lvlText w:val="•"/>
      <w:lvlJc w:val="left"/>
      <w:pPr>
        <w:ind w:left="6980" w:hanging="360"/>
      </w:pPr>
      <w:rPr>
        <w:rFonts w:hint="default"/>
        <w:lang w:val="en-US" w:eastAsia="en-US" w:bidi="ar-SA"/>
      </w:rPr>
    </w:lvl>
    <w:lvl w:ilvl="8" w:tplc="D0D2B970">
      <w:numFmt w:val="bullet"/>
      <w:lvlText w:val="•"/>
      <w:lvlJc w:val="left"/>
      <w:pPr>
        <w:ind w:left="7886" w:hanging="360"/>
      </w:pPr>
      <w:rPr>
        <w:rFonts w:hint="default"/>
        <w:lang w:val="en-US" w:eastAsia="en-US" w:bidi="ar-SA"/>
      </w:rPr>
    </w:lvl>
  </w:abstractNum>
  <w:abstractNum w:abstractNumId="36" w15:restartNumberingAfterBreak="0">
    <w:nsid w:val="601124C3"/>
    <w:multiLevelType w:val="hybridMultilevel"/>
    <w:tmpl w:val="09AEC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6C2B3C"/>
    <w:multiLevelType w:val="hybridMultilevel"/>
    <w:tmpl w:val="B486FC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5B517AA"/>
    <w:multiLevelType w:val="hybridMultilevel"/>
    <w:tmpl w:val="2A264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C90A8D"/>
    <w:multiLevelType w:val="hybridMultilevel"/>
    <w:tmpl w:val="E16C8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934F30"/>
    <w:multiLevelType w:val="hybridMultilevel"/>
    <w:tmpl w:val="2B70BC92"/>
    <w:lvl w:ilvl="0" w:tplc="67CEBF30">
      <w:start w:val="1"/>
      <w:numFmt w:val="decimal"/>
      <w:lvlText w:val="%1."/>
      <w:lvlJc w:val="left"/>
      <w:pPr>
        <w:ind w:left="1636" w:hanging="360"/>
      </w:pPr>
      <w:rPr>
        <w:rFonts w:ascii="Times New Roman" w:eastAsia="Times New Roman" w:hAnsi="Times New Roman" w:cs="Times New Roman" w:hint="default"/>
        <w:b/>
        <w:bCs/>
        <w:i w:val="0"/>
        <w:iCs w:val="0"/>
        <w:spacing w:val="0"/>
        <w:w w:val="100"/>
        <w:sz w:val="28"/>
        <w:szCs w:val="28"/>
        <w:lang w:val="en-US" w:eastAsia="en-US" w:bidi="ar-SA"/>
      </w:rPr>
    </w:lvl>
    <w:lvl w:ilvl="1" w:tplc="046AA55E">
      <w:start w:val="1"/>
      <w:numFmt w:val="decimal"/>
      <w:lvlText w:val="%2."/>
      <w:lvlJc w:val="left"/>
      <w:pPr>
        <w:ind w:left="154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tplc="85C2F3E8">
      <w:start w:val="1"/>
      <w:numFmt w:val="decimal"/>
      <w:lvlText w:val="%3."/>
      <w:lvlJc w:val="left"/>
      <w:pPr>
        <w:ind w:left="15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C46CE2C2">
      <w:numFmt w:val="bullet"/>
      <w:lvlText w:val="•"/>
      <w:lvlJc w:val="left"/>
      <w:pPr>
        <w:ind w:left="2875" w:hanging="360"/>
      </w:pPr>
      <w:rPr>
        <w:rFonts w:hint="default"/>
        <w:lang w:val="en-US" w:eastAsia="en-US" w:bidi="ar-SA"/>
      </w:rPr>
    </w:lvl>
    <w:lvl w:ilvl="4" w:tplc="E6447AC8">
      <w:numFmt w:val="bullet"/>
      <w:lvlText w:val="•"/>
      <w:lvlJc w:val="left"/>
      <w:pPr>
        <w:ind w:left="3850" w:hanging="360"/>
      </w:pPr>
      <w:rPr>
        <w:rFonts w:hint="default"/>
        <w:lang w:val="en-US" w:eastAsia="en-US" w:bidi="ar-SA"/>
      </w:rPr>
    </w:lvl>
    <w:lvl w:ilvl="5" w:tplc="C1C429C0">
      <w:numFmt w:val="bullet"/>
      <w:lvlText w:val="•"/>
      <w:lvlJc w:val="left"/>
      <w:pPr>
        <w:ind w:left="4825" w:hanging="360"/>
      </w:pPr>
      <w:rPr>
        <w:rFonts w:hint="default"/>
        <w:lang w:val="en-US" w:eastAsia="en-US" w:bidi="ar-SA"/>
      </w:rPr>
    </w:lvl>
    <w:lvl w:ilvl="6" w:tplc="27568A24">
      <w:numFmt w:val="bullet"/>
      <w:lvlText w:val="•"/>
      <w:lvlJc w:val="left"/>
      <w:pPr>
        <w:ind w:left="5800" w:hanging="360"/>
      </w:pPr>
      <w:rPr>
        <w:rFonts w:hint="default"/>
        <w:lang w:val="en-US" w:eastAsia="en-US" w:bidi="ar-SA"/>
      </w:rPr>
    </w:lvl>
    <w:lvl w:ilvl="7" w:tplc="FF60ABB6">
      <w:numFmt w:val="bullet"/>
      <w:lvlText w:val="•"/>
      <w:lvlJc w:val="left"/>
      <w:pPr>
        <w:ind w:left="6775" w:hanging="360"/>
      </w:pPr>
      <w:rPr>
        <w:rFonts w:hint="default"/>
        <w:lang w:val="en-US" w:eastAsia="en-US" w:bidi="ar-SA"/>
      </w:rPr>
    </w:lvl>
    <w:lvl w:ilvl="8" w:tplc="FA6A56EC">
      <w:numFmt w:val="bullet"/>
      <w:lvlText w:val="•"/>
      <w:lvlJc w:val="left"/>
      <w:pPr>
        <w:ind w:left="7750" w:hanging="360"/>
      </w:pPr>
      <w:rPr>
        <w:rFonts w:hint="default"/>
        <w:lang w:val="en-US" w:eastAsia="en-US" w:bidi="ar-SA"/>
      </w:rPr>
    </w:lvl>
  </w:abstractNum>
  <w:abstractNum w:abstractNumId="41" w15:restartNumberingAfterBreak="0">
    <w:nsid w:val="6D6C28B6"/>
    <w:multiLevelType w:val="hybridMultilevel"/>
    <w:tmpl w:val="316EA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22F33B3"/>
    <w:multiLevelType w:val="hybridMultilevel"/>
    <w:tmpl w:val="2AC41266"/>
    <w:lvl w:ilvl="0" w:tplc="59E05582">
      <w:start w:val="1"/>
      <w:numFmt w:val="decimal"/>
      <w:lvlText w:val="%1."/>
      <w:lvlJc w:val="left"/>
      <w:pPr>
        <w:ind w:left="1060" w:hanging="240"/>
      </w:pPr>
      <w:rPr>
        <w:rFonts w:ascii="Times New Roman" w:eastAsia="Times New Roman" w:hAnsi="Times New Roman" w:cs="Times New Roman" w:hint="default"/>
        <w:b/>
        <w:bCs/>
        <w:i w:val="0"/>
        <w:iCs w:val="0"/>
        <w:spacing w:val="0"/>
        <w:w w:val="100"/>
        <w:sz w:val="24"/>
        <w:szCs w:val="24"/>
        <w:lang w:val="en-US" w:eastAsia="en-US" w:bidi="ar-SA"/>
      </w:rPr>
    </w:lvl>
    <w:lvl w:ilvl="1" w:tplc="D33E9B98">
      <w:numFmt w:val="bullet"/>
      <w:lvlText w:val="•"/>
      <w:lvlJc w:val="left"/>
      <w:pPr>
        <w:ind w:left="1924" w:hanging="240"/>
      </w:pPr>
      <w:rPr>
        <w:rFonts w:hint="default"/>
        <w:lang w:val="en-US" w:eastAsia="en-US" w:bidi="ar-SA"/>
      </w:rPr>
    </w:lvl>
    <w:lvl w:ilvl="2" w:tplc="95E28E14">
      <w:numFmt w:val="bullet"/>
      <w:lvlText w:val="•"/>
      <w:lvlJc w:val="left"/>
      <w:pPr>
        <w:ind w:left="2788" w:hanging="240"/>
      </w:pPr>
      <w:rPr>
        <w:rFonts w:hint="default"/>
        <w:lang w:val="en-US" w:eastAsia="en-US" w:bidi="ar-SA"/>
      </w:rPr>
    </w:lvl>
    <w:lvl w:ilvl="3" w:tplc="FC969940">
      <w:numFmt w:val="bullet"/>
      <w:lvlText w:val="•"/>
      <w:lvlJc w:val="left"/>
      <w:pPr>
        <w:ind w:left="3652" w:hanging="240"/>
      </w:pPr>
      <w:rPr>
        <w:rFonts w:hint="default"/>
        <w:lang w:val="en-US" w:eastAsia="en-US" w:bidi="ar-SA"/>
      </w:rPr>
    </w:lvl>
    <w:lvl w:ilvl="4" w:tplc="D60879F0">
      <w:numFmt w:val="bullet"/>
      <w:lvlText w:val="•"/>
      <w:lvlJc w:val="left"/>
      <w:pPr>
        <w:ind w:left="4516" w:hanging="240"/>
      </w:pPr>
      <w:rPr>
        <w:rFonts w:hint="default"/>
        <w:lang w:val="en-US" w:eastAsia="en-US" w:bidi="ar-SA"/>
      </w:rPr>
    </w:lvl>
    <w:lvl w:ilvl="5" w:tplc="9058F528">
      <w:numFmt w:val="bullet"/>
      <w:lvlText w:val="•"/>
      <w:lvlJc w:val="left"/>
      <w:pPr>
        <w:ind w:left="5380" w:hanging="240"/>
      </w:pPr>
      <w:rPr>
        <w:rFonts w:hint="default"/>
        <w:lang w:val="en-US" w:eastAsia="en-US" w:bidi="ar-SA"/>
      </w:rPr>
    </w:lvl>
    <w:lvl w:ilvl="6" w:tplc="89D6544C">
      <w:numFmt w:val="bullet"/>
      <w:lvlText w:val="•"/>
      <w:lvlJc w:val="left"/>
      <w:pPr>
        <w:ind w:left="6244" w:hanging="240"/>
      </w:pPr>
      <w:rPr>
        <w:rFonts w:hint="default"/>
        <w:lang w:val="en-US" w:eastAsia="en-US" w:bidi="ar-SA"/>
      </w:rPr>
    </w:lvl>
    <w:lvl w:ilvl="7" w:tplc="68C02192">
      <w:numFmt w:val="bullet"/>
      <w:lvlText w:val="•"/>
      <w:lvlJc w:val="left"/>
      <w:pPr>
        <w:ind w:left="7108" w:hanging="240"/>
      </w:pPr>
      <w:rPr>
        <w:rFonts w:hint="default"/>
        <w:lang w:val="en-US" w:eastAsia="en-US" w:bidi="ar-SA"/>
      </w:rPr>
    </w:lvl>
    <w:lvl w:ilvl="8" w:tplc="2312B1D4">
      <w:numFmt w:val="bullet"/>
      <w:lvlText w:val="•"/>
      <w:lvlJc w:val="left"/>
      <w:pPr>
        <w:ind w:left="7972" w:hanging="240"/>
      </w:pPr>
      <w:rPr>
        <w:rFonts w:hint="default"/>
        <w:lang w:val="en-US" w:eastAsia="en-US" w:bidi="ar-SA"/>
      </w:rPr>
    </w:lvl>
  </w:abstractNum>
  <w:abstractNum w:abstractNumId="43" w15:restartNumberingAfterBreak="0">
    <w:nsid w:val="736E06E4"/>
    <w:multiLevelType w:val="hybridMultilevel"/>
    <w:tmpl w:val="05B0A260"/>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4" w15:restartNumberingAfterBreak="0">
    <w:nsid w:val="76D929F5"/>
    <w:multiLevelType w:val="hybridMultilevel"/>
    <w:tmpl w:val="A26C7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1732A9"/>
    <w:multiLevelType w:val="hybridMultilevel"/>
    <w:tmpl w:val="75A84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AF7A27"/>
    <w:multiLevelType w:val="hybridMultilevel"/>
    <w:tmpl w:val="0144EC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7B281184"/>
    <w:multiLevelType w:val="hybridMultilevel"/>
    <w:tmpl w:val="4E92940A"/>
    <w:lvl w:ilvl="0" w:tplc="67CEBF30">
      <w:start w:val="1"/>
      <w:numFmt w:val="decimal"/>
      <w:lvlText w:val="%1."/>
      <w:lvlJc w:val="left"/>
      <w:pPr>
        <w:ind w:left="1736"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48" w15:restartNumberingAfterBreak="0">
    <w:nsid w:val="7D421F85"/>
    <w:multiLevelType w:val="hybridMultilevel"/>
    <w:tmpl w:val="EDFA0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2636D3"/>
    <w:multiLevelType w:val="hybridMultilevel"/>
    <w:tmpl w:val="1200F1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F8605DC"/>
    <w:multiLevelType w:val="hybridMultilevel"/>
    <w:tmpl w:val="56824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2"/>
  </w:num>
  <w:num w:numId="2">
    <w:abstractNumId w:val="34"/>
  </w:num>
  <w:num w:numId="3">
    <w:abstractNumId w:val="7"/>
  </w:num>
  <w:num w:numId="4">
    <w:abstractNumId w:val="15"/>
  </w:num>
  <w:num w:numId="5">
    <w:abstractNumId w:val="40"/>
  </w:num>
  <w:num w:numId="6">
    <w:abstractNumId w:val="3"/>
  </w:num>
  <w:num w:numId="7">
    <w:abstractNumId w:val="22"/>
  </w:num>
  <w:num w:numId="8">
    <w:abstractNumId w:val="1"/>
  </w:num>
  <w:num w:numId="9">
    <w:abstractNumId w:val="14"/>
  </w:num>
  <w:num w:numId="10">
    <w:abstractNumId w:val="35"/>
  </w:num>
  <w:num w:numId="11">
    <w:abstractNumId w:val="37"/>
  </w:num>
  <w:num w:numId="12">
    <w:abstractNumId w:val="2"/>
  </w:num>
  <w:num w:numId="13">
    <w:abstractNumId w:val="11"/>
  </w:num>
  <w:num w:numId="14">
    <w:abstractNumId w:val="30"/>
  </w:num>
  <w:num w:numId="15">
    <w:abstractNumId w:val="20"/>
  </w:num>
  <w:num w:numId="16">
    <w:abstractNumId w:val="4"/>
  </w:num>
  <w:num w:numId="17">
    <w:abstractNumId w:val="29"/>
  </w:num>
  <w:num w:numId="18">
    <w:abstractNumId w:val="8"/>
  </w:num>
  <w:num w:numId="19">
    <w:abstractNumId w:val="12"/>
  </w:num>
  <w:num w:numId="20">
    <w:abstractNumId w:val="0"/>
  </w:num>
  <w:num w:numId="21">
    <w:abstractNumId w:val="36"/>
  </w:num>
  <w:num w:numId="22">
    <w:abstractNumId w:val="46"/>
  </w:num>
  <w:num w:numId="23">
    <w:abstractNumId w:val="10"/>
  </w:num>
  <w:num w:numId="24">
    <w:abstractNumId w:val="27"/>
  </w:num>
  <w:num w:numId="25">
    <w:abstractNumId w:val="32"/>
  </w:num>
  <w:num w:numId="26">
    <w:abstractNumId w:val="44"/>
  </w:num>
  <w:num w:numId="27">
    <w:abstractNumId w:val="16"/>
  </w:num>
  <w:num w:numId="28">
    <w:abstractNumId w:val="21"/>
  </w:num>
  <w:num w:numId="29">
    <w:abstractNumId w:val="25"/>
  </w:num>
  <w:num w:numId="30">
    <w:abstractNumId w:val="18"/>
  </w:num>
  <w:num w:numId="31">
    <w:abstractNumId w:val="48"/>
  </w:num>
  <w:num w:numId="32">
    <w:abstractNumId w:val="50"/>
  </w:num>
  <w:num w:numId="33">
    <w:abstractNumId w:val="39"/>
  </w:num>
  <w:num w:numId="34">
    <w:abstractNumId w:val="9"/>
  </w:num>
  <w:num w:numId="35">
    <w:abstractNumId w:val="45"/>
  </w:num>
  <w:num w:numId="36">
    <w:abstractNumId w:val="13"/>
  </w:num>
  <w:num w:numId="37">
    <w:abstractNumId w:val="43"/>
  </w:num>
  <w:num w:numId="38">
    <w:abstractNumId w:val="33"/>
  </w:num>
  <w:num w:numId="39">
    <w:abstractNumId w:val="49"/>
  </w:num>
  <w:num w:numId="40">
    <w:abstractNumId w:val="17"/>
  </w:num>
  <w:num w:numId="41">
    <w:abstractNumId w:val="24"/>
  </w:num>
  <w:num w:numId="42">
    <w:abstractNumId w:val="19"/>
  </w:num>
  <w:num w:numId="43">
    <w:abstractNumId w:val="23"/>
  </w:num>
  <w:num w:numId="44">
    <w:abstractNumId w:val="26"/>
  </w:num>
  <w:num w:numId="45">
    <w:abstractNumId w:val="31"/>
  </w:num>
  <w:num w:numId="46">
    <w:abstractNumId w:val="47"/>
  </w:num>
  <w:num w:numId="47">
    <w:abstractNumId w:val="5"/>
  </w:num>
  <w:num w:numId="48">
    <w:abstractNumId w:val="28"/>
  </w:num>
  <w:num w:numId="49">
    <w:abstractNumId w:val="41"/>
  </w:num>
  <w:num w:numId="50">
    <w:abstractNumId w:val="6"/>
  </w:num>
  <w:num w:numId="51">
    <w:abstractNumId w:val="3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hit V">
    <w15:presenceInfo w15:providerId="Windows Live" w15:userId="6090ed6982984097"/>
  </w15:person>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590"/>
    <w:rsid w:val="0002648D"/>
    <w:rsid w:val="000349AB"/>
    <w:rsid w:val="000515A9"/>
    <w:rsid w:val="00063154"/>
    <w:rsid w:val="00070EB9"/>
    <w:rsid w:val="000745DD"/>
    <w:rsid w:val="00082D20"/>
    <w:rsid w:val="00083932"/>
    <w:rsid w:val="00087D7F"/>
    <w:rsid w:val="000A3273"/>
    <w:rsid w:val="000A36EB"/>
    <w:rsid w:val="000D159B"/>
    <w:rsid w:val="000D2AFB"/>
    <w:rsid w:val="001136C8"/>
    <w:rsid w:val="00121C92"/>
    <w:rsid w:val="00124CC8"/>
    <w:rsid w:val="00127320"/>
    <w:rsid w:val="00154A80"/>
    <w:rsid w:val="00162300"/>
    <w:rsid w:val="00166405"/>
    <w:rsid w:val="00187428"/>
    <w:rsid w:val="001948CB"/>
    <w:rsid w:val="0019770B"/>
    <w:rsid w:val="001A01CE"/>
    <w:rsid w:val="001B4B17"/>
    <w:rsid w:val="001E17EF"/>
    <w:rsid w:val="001E3215"/>
    <w:rsid w:val="0021227A"/>
    <w:rsid w:val="00244239"/>
    <w:rsid w:val="002635C4"/>
    <w:rsid w:val="00263BC5"/>
    <w:rsid w:val="00285896"/>
    <w:rsid w:val="00324EBF"/>
    <w:rsid w:val="0032745B"/>
    <w:rsid w:val="00327F03"/>
    <w:rsid w:val="003340C1"/>
    <w:rsid w:val="00334F72"/>
    <w:rsid w:val="00376004"/>
    <w:rsid w:val="003C6998"/>
    <w:rsid w:val="003D525D"/>
    <w:rsid w:val="003D7980"/>
    <w:rsid w:val="00403B2C"/>
    <w:rsid w:val="00404B1A"/>
    <w:rsid w:val="00421782"/>
    <w:rsid w:val="00446008"/>
    <w:rsid w:val="004503C2"/>
    <w:rsid w:val="004817C1"/>
    <w:rsid w:val="004830E7"/>
    <w:rsid w:val="004841EA"/>
    <w:rsid w:val="0049093A"/>
    <w:rsid w:val="004A4164"/>
    <w:rsid w:val="004A6E89"/>
    <w:rsid w:val="004C6655"/>
    <w:rsid w:val="004F42AC"/>
    <w:rsid w:val="004F5609"/>
    <w:rsid w:val="00503163"/>
    <w:rsid w:val="00507661"/>
    <w:rsid w:val="00513818"/>
    <w:rsid w:val="00515FFA"/>
    <w:rsid w:val="00523B31"/>
    <w:rsid w:val="0052613A"/>
    <w:rsid w:val="00534BED"/>
    <w:rsid w:val="00550C41"/>
    <w:rsid w:val="005612A4"/>
    <w:rsid w:val="00566534"/>
    <w:rsid w:val="005749A5"/>
    <w:rsid w:val="00575338"/>
    <w:rsid w:val="00586AE1"/>
    <w:rsid w:val="00597612"/>
    <w:rsid w:val="005D5F08"/>
    <w:rsid w:val="00634F6F"/>
    <w:rsid w:val="00643E48"/>
    <w:rsid w:val="00645A99"/>
    <w:rsid w:val="00657B17"/>
    <w:rsid w:val="00680A8B"/>
    <w:rsid w:val="006D178B"/>
    <w:rsid w:val="006D7AA7"/>
    <w:rsid w:val="00702060"/>
    <w:rsid w:val="007468F5"/>
    <w:rsid w:val="00746959"/>
    <w:rsid w:val="0076714F"/>
    <w:rsid w:val="00775EC7"/>
    <w:rsid w:val="007818E4"/>
    <w:rsid w:val="00797111"/>
    <w:rsid w:val="007B62A2"/>
    <w:rsid w:val="007D14F3"/>
    <w:rsid w:val="007E7000"/>
    <w:rsid w:val="007F4796"/>
    <w:rsid w:val="00812FBF"/>
    <w:rsid w:val="00817EA5"/>
    <w:rsid w:val="008632D2"/>
    <w:rsid w:val="008A0F49"/>
    <w:rsid w:val="008D0D5D"/>
    <w:rsid w:val="008E203E"/>
    <w:rsid w:val="008E65B9"/>
    <w:rsid w:val="008F11B6"/>
    <w:rsid w:val="008F6F27"/>
    <w:rsid w:val="009067B7"/>
    <w:rsid w:val="00914350"/>
    <w:rsid w:val="00921E15"/>
    <w:rsid w:val="00925777"/>
    <w:rsid w:val="009324BF"/>
    <w:rsid w:val="0094475E"/>
    <w:rsid w:val="00953E5F"/>
    <w:rsid w:val="00975971"/>
    <w:rsid w:val="0098042F"/>
    <w:rsid w:val="009809F1"/>
    <w:rsid w:val="00985A82"/>
    <w:rsid w:val="009A1775"/>
    <w:rsid w:val="009A6DC3"/>
    <w:rsid w:val="009B7629"/>
    <w:rsid w:val="009C5B65"/>
    <w:rsid w:val="009D3E1E"/>
    <w:rsid w:val="009D6D6C"/>
    <w:rsid w:val="009E491E"/>
    <w:rsid w:val="009F21D2"/>
    <w:rsid w:val="00A250D8"/>
    <w:rsid w:val="00A27564"/>
    <w:rsid w:val="00A31E1D"/>
    <w:rsid w:val="00A67D79"/>
    <w:rsid w:val="00A85713"/>
    <w:rsid w:val="00A87D0B"/>
    <w:rsid w:val="00A962B3"/>
    <w:rsid w:val="00AA4130"/>
    <w:rsid w:val="00AA766C"/>
    <w:rsid w:val="00AB0B06"/>
    <w:rsid w:val="00AB33F1"/>
    <w:rsid w:val="00AB44E9"/>
    <w:rsid w:val="00B11BDF"/>
    <w:rsid w:val="00B13361"/>
    <w:rsid w:val="00B33218"/>
    <w:rsid w:val="00B4565F"/>
    <w:rsid w:val="00B51590"/>
    <w:rsid w:val="00B6193B"/>
    <w:rsid w:val="00B65489"/>
    <w:rsid w:val="00B809BC"/>
    <w:rsid w:val="00B95FA4"/>
    <w:rsid w:val="00BE2DFA"/>
    <w:rsid w:val="00BF2706"/>
    <w:rsid w:val="00BF7F16"/>
    <w:rsid w:val="00C166B3"/>
    <w:rsid w:val="00C52435"/>
    <w:rsid w:val="00C555AE"/>
    <w:rsid w:val="00C60230"/>
    <w:rsid w:val="00C6419D"/>
    <w:rsid w:val="00C748B2"/>
    <w:rsid w:val="00C85B17"/>
    <w:rsid w:val="00CA0AEB"/>
    <w:rsid w:val="00CB34DD"/>
    <w:rsid w:val="00CB5C0D"/>
    <w:rsid w:val="00CD475A"/>
    <w:rsid w:val="00CE1B5A"/>
    <w:rsid w:val="00D01134"/>
    <w:rsid w:val="00D03A9D"/>
    <w:rsid w:val="00D314FE"/>
    <w:rsid w:val="00D5245C"/>
    <w:rsid w:val="00D61B8C"/>
    <w:rsid w:val="00D93DE8"/>
    <w:rsid w:val="00E04276"/>
    <w:rsid w:val="00E35F32"/>
    <w:rsid w:val="00E36ED9"/>
    <w:rsid w:val="00E75A46"/>
    <w:rsid w:val="00E877E5"/>
    <w:rsid w:val="00E94742"/>
    <w:rsid w:val="00EB224B"/>
    <w:rsid w:val="00EE75F6"/>
    <w:rsid w:val="00EF67F9"/>
    <w:rsid w:val="00F0355E"/>
    <w:rsid w:val="00F1155D"/>
    <w:rsid w:val="00F2398B"/>
    <w:rsid w:val="00F32041"/>
    <w:rsid w:val="00F44734"/>
    <w:rsid w:val="00F716F8"/>
    <w:rsid w:val="00F929B0"/>
    <w:rsid w:val="00FE1798"/>
    <w:rsid w:val="00FE6E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FBD4A3"/>
  <w15:docId w15:val="{81D427E1-E53F-4764-B30D-FA3C7597C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877E5"/>
    <w:rPr>
      <w:rFonts w:ascii="Times New Roman" w:eastAsia="Times New Roman" w:hAnsi="Times New Roman" w:cs="Times New Roman"/>
    </w:rPr>
  </w:style>
  <w:style w:type="paragraph" w:styleId="Heading1">
    <w:name w:val="heading 1"/>
    <w:basedOn w:val="Normal"/>
    <w:uiPriority w:val="1"/>
    <w:qFormat/>
    <w:pPr>
      <w:spacing w:before="82"/>
      <w:ind w:right="134"/>
      <w:jc w:val="center"/>
      <w:outlineLvl w:val="0"/>
    </w:pPr>
    <w:rPr>
      <w:sz w:val="40"/>
      <w:szCs w:val="40"/>
    </w:rPr>
  </w:style>
  <w:style w:type="paragraph" w:styleId="Heading2">
    <w:name w:val="heading 2"/>
    <w:basedOn w:val="Normal"/>
    <w:uiPriority w:val="1"/>
    <w:qFormat/>
    <w:pPr>
      <w:spacing w:before="80"/>
      <w:ind w:left="100"/>
      <w:outlineLvl w:val="1"/>
    </w:pPr>
    <w:rPr>
      <w:b/>
      <w:bCs/>
      <w:sz w:val="32"/>
      <w:szCs w:val="32"/>
      <w:u w:val="single" w:color="000000"/>
    </w:rPr>
  </w:style>
  <w:style w:type="paragraph" w:styleId="Heading3">
    <w:name w:val="heading 3"/>
    <w:basedOn w:val="Normal"/>
    <w:uiPriority w:val="1"/>
    <w:qFormat/>
    <w:pPr>
      <w:ind w:left="819" w:hanging="359"/>
      <w:outlineLvl w:val="2"/>
    </w:pPr>
    <w:rPr>
      <w:b/>
      <w:bCs/>
      <w:sz w:val="28"/>
      <w:szCs w:val="28"/>
      <w:u w:val="single" w:color="000000"/>
    </w:rPr>
  </w:style>
  <w:style w:type="paragraph" w:styleId="Heading4">
    <w:name w:val="heading 4"/>
    <w:basedOn w:val="Normal"/>
    <w:uiPriority w:val="1"/>
    <w:qFormat/>
    <w:pPr>
      <w:ind w:left="8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40" w:hanging="360"/>
    </w:pPr>
  </w:style>
  <w:style w:type="paragraph" w:customStyle="1" w:styleId="TableParagraph">
    <w:name w:val="Table Paragraph"/>
    <w:basedOn w:val="Normal"/>
    <w:uiPriority w:val="1"/>
    <w:qFormat/>
    <w:pPr>
      <w:ind w:left="62"/>
    </w:pPr>
  </w:style>
  <w:style w:type="character" w:styleId="Strong">
    <w:name w:val="Strong"/>
    <w:basedOn w:val="DefaultParagraphFont"/>
    <w:uiPriority w:val="22"/>
    <w:qFormat/>
    <w:rsid w:val="000349AB"/>
    <w:rPr>
      <w:b/>
      <w:bCs/>
    </w:rPr>
  </w:style>
  <w:style w:type="paragraph" w:styleId="HTMLPreformatted">
    <w:name w:val="HTML Preformatted"/>
    <w:basedOn w:val="Normal"/>
    <w:link w:val="HTMLPreformattedChar"/>
    <w:uiPriority w:val="99"/>
    <w:semiHidden/>
    <w:unhideWhenUsed/>
    <w:rsid w:val="0016230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2300"/>
    <w:rPr>
      <w:rFonts w:ascii="Consolas" w:eastAsia="Times New Roman" w:hAnsi="Consolas" w:cs="Times New Roman"/>
      <w:sz w:val="20"/>
      <w:szCs w:val="20"/>
    </w:rPr>
  </w:style>
  <w:style w:type="character" w:customStyle="1" w:styleId="BodyTextChar">
    <w:name w:val="Body Text Char"/>
    <w:basedOn w:val="DefaultParagraphFont"/>
    <w:link w:val="BodyText"/>
    <w:uiPriority w:val="1"/>
    <w:rsid w:val="009A1775"/>
    <w:rPr>
      <w:rFonts w:ascii="Times New Roman" w:eastAsia="Times New Roman" w:hAnsi="Times New Roman" w:cs="Times New Roman"/>
      <w:sz w:val="24"/>
      <w:szCs w:val="24"/>
    </w:rPr>
  </w:style>
  <w:style w:type="table" w:styleId="TableGrid">
    <w:name w:val="Table Grid"/>
    <w:basedOn w:val="TableNormal"/>
    <w:uiPriority w:val="39"/>
    <w:rsid w:val="00F035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1381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13818"/>
    <w:rPr>
      <w:rFonts w:eastAsiaTheme="minorEastAsia"/>
      <w:color w:val="5A5A5A" w:themeColor="text1" w:themeTint="A5"/>
      <w:spacing w:val="15"/>
    </w:rPr>
  </w:style>
  <w:style w:type="character" w:styleId="IntenseEmphasis">
    <w:name w:val="Intense Emphasis"/>
    <w:basedOn w:val="DefaultParagraphFont"/>
    <w:uiPriority w:val="21"/>
    <w:qFormat/>
    <w:rsid w:val="00534BED"/>
    <w:rPr>
      <w:i/>
      <w:iCs/>
      <w:color w:val="4F81BD" w:themeColor="accent1"/>
    </w:rPr>
  </w:style>
  <w:style w:type="character" w:styleId="Emphasis">
    <w:name w:val="Emphasis"/>
    <w:basedOn w:val="DefaultParagraphFont"/>
    <w:uiPriority w:val="20"/>
    <w:qFormat/>
    <w:rsid w:val="003340C1"/>
    <w:rPr>
      <w:i/>
      <w:iCs/>
    </w:rPr>
  </w:style>
  <w:style w:type="paragraph" w:styleId="Header">
    <w:name w:val="header"/>
    <w:basedOn w:val="Normal"/>
    <w:link w:val="HeaderChar"/>
    <w:uiPriority w:val="99"/>
    <w:unhideWhenUsed/>
    <w:rsid w:val="003D7980"/>
    <w:pPr>
      <w:tabs>
        <w:tab w:val="center" w:pos="4513"/>
        <w:tab w:val="right" w:pos="9026"/>
      </w:tabs>
    </w:pPr>
  </w:style>
  <w:style w:type="character" w:customStyle="1" w:styleId="HeaderChar">
    <w:name w:val="Header Char"/>
    <w:basedOn w:val="DefaultParagraphFont"/>
    <w:link w:val="Header"/>
    <w:uiPriority w:val="99"/>
    <w:rsid w:val="003D7980"/>
    <w:rPr>
      <w:rFonts w:ascii="Times New Roman" w:eastAsia="Times New Roman" w:hAnsi="Times New Roman" w:cs="Times New Roman"/>
    </w:rPr>
  </w:style>
  <w:style w:type="paragraph" w:styleId="Footer">
    <w:name w:val="footer"/>
    <w:basedOn w:val="Normal"/>
    <w:link w:val="FooterChar"/>
    <w:uiPriority w:val="99"/>
    <w:unhideWhenUsed/>
    <w:rsid w:val="003D7980"/>
    <w:pPr>
      <w:tabs>
        <w:tab w:val="center" w:pos="4513"/>
        <w:tab w:val="right" w:pos="9026"/>
      </w:tabs>
    </w:pPr>
  </w:style>
  <w:style w:type="character" w:customStyle="1" w:styleId="FooterChar">
    <w:name w:val="Footer Char"/>
    <w:basedOn w:val="DefaultParagraphFont"/>
    <w:link w:val="Footer"/>
    <w:uiPriority w:val="99"/>
    <w:rsid w:val="003D7980"/>
    <w:rPr>
      <w:rFonts w:ascii="Times New Roman" w:eastAsia="Times New Roman" w:hAnsi="Times New Roman" w:cs="Times New Roman"/>
    </w:rPr>
  </w:style>
  <w:style w:type="paragraph" w:styleId="Revision">
    <w:name w:val="Revision"/>
    <w:hidden/>
    <w:uiPriority w:val="99"/>
    <w:semiHidden/>
    <w:rsid w:val="00E35F32"/>
    <w:pPr>
      <w:widowControl/>
      <w:autoSpaceDE/>
      <w:autoSpaceDN/>
    </w:pPr>
    <w:rPr>
      <w:rFonts w:ascii="Times New Roman" w:eastAsia="Times New Roman" w:hAnsi="Times New Roman" w:cs="Times New Roman"/>
    </w:rPr>
  </w:style>
  <w:style w:type="paragraph" w:styleId="NormalWeb">
    <w:name w:val="Normal (Web)"/>
    <w:basedOn w:val="Normal"/>
    <w:uiPriority w:val="99"/>
    <w:semiHidden/>
    <w:unhideWhenUsed/>
    <w:rsid w:val="002635C4"/>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680A8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A8B"/>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08127">
      <w:bodyDiv w:val="1"/>
      <w:marLeft w:val="0"/>
      <w:marRight w:val="0"/>
      <w:marTop w:val="0"/>
      <w:marBottom w:val="0"/>
      <w:divBdr>
        <w:top w:val="none" w:sz="0" w:space="0" w:color="auto"/>
        <w:left w:val="none" w:sz="0" w:space="0" w:color="auto"/>
        <w:bottom w:val="none" w:sz="0" w:space="0" w:color="auto"/>
        <w:right w:val="none" w:sz="0" w:space="0" w:color="auto"/>
      </w:divBdr>
    </w:div>
    <w:div w:id="73550043">
      <w:bodyDiv w:val="1"/>
      <w:marLeft w:val="0"/>
      <w:marRight w:val="0"/>
      <w:marTop w:val="0"/>
      <w:marBottom w:val="0"/>
      <w:divBdr>
        <w:top w:val="none" w:sz="0" w:space="0" w:color="auto"/>
        <w:left w:val="none" w:sz="0" w:space="0" w:color="auto"/>
        <w:bottom w:val="none" w:sz="0" w:space="0" w:color="auto"/>
        <w:right w:val="none" w:sz="0" w:space="0" w:color="auto"/>
      </w:divBdr>
    </w:div>
    <w:div w:id="178661223">
      <w:bodyDiv w:val="1"/>
      <w:marLeft w:val="0"/>
      <w:marRight w:val="0"/>
      <w:marTop w:val="0"/>
      <w:marBottom w:val="0"/>
      <w:divBdr>
        <w:top w:val="none" w:sz="0" w:space="0" w:color="auto"/>
        <w:left w:val="none" w:sz="0" w:space="0" w:color="auto"/>
        <w:bottom w:val="none" w:sz="0" w:space="0" w:color="auto"/>
        <w:right w:val="none" w:sz="0" w:space="0" w:color="auto"/>
      </w:divBdr>
    </w:div>
    <w:div w:id="196895499">
      <w:bodyDiv w:val="1"/>
      <w:marLeft w:val="0"/>
      <w:marRight w:val="0"/>
      <w:marTop w:val="0"/>
      <w:marBottom w:val="0"/>
      <w:divBdr>
        <w:top w:val="none" w:sz="0" w:space="0" w:color="auto"/>
        <w:left w:val="none" w:sz="0" w:space="0" w:color="auto"/>
        <w:bottom w:val="none" w:sz="0" w:space="0" w:color="auto"/>
        <w:right w:val="none" w:sz="0" w:space="0" w:color="auto"/>
      </w:divBdr>
    </w:div>
    <w:div w:id="275065582">
      <w:bodyDiv w:val="1"/>
      <w:marLeft w:val="0"/>
      <w:marRight w:val="0"/>
      <w:marTop w:val="0"/>
      <w:marBottom w:val="0"/>
      <w:divBdr>
        <w:top w:val="none" w:sz="0" w:space="0" w:color="auto"/>
        <w:left w:val="none" w:sz="0" w:space="0" w:color="auto"/>
        <w:bottom w:val="none" w:sz="0" w:space="0" w:color="auto"/>
        <w:right w:val="none" w:sz="0" w:space="0" w:color="auto"/>
      </w:divBdr>
      <w:divsChild>
        <w:div w:id="465587683">
          <w:marLeft w:val="0"/>
          <w:marRight w:val="0"/>
          <w:marTop w:val="0"/>
          <w:marBottom w:val="0"/>
          <w:divBdr>
            <w:top w:val="none" w:sz="0" w:space="0" w:color="auto"/>
            <w:left w:val="none" w:sz="0" w:space="0" w:color="auto"/>
            <w:bottom w:val="none" w:sz="0" w:space="0" w:color="auto"/>
            <w:right w:val="none" w:sz="0" w:space="0" w:color="auto"/>
          </w:divBdr>
          <w:divsChild>
            <w:div w:id="902523372">
              <w:marLeft w:val="0"/>
              <w:marRight w:val="0"/>
              <w:marTop w:val="0"/>
              <w:marBottom w:val="0"/>
              <w:divBdr>
                <w:top w:val="none" w:sz="0" w:space="0" w:color="auto"/>
                <w:left w:val="none" w:sz="0" w:space="0" w:color="auto"/>
                <w:bottom w:val="none" w:sz="0" w:space="0" w:color="auto"/>
                <w:right w:val="none" w:sz="0" w:space="0" w:color="auto"/>
              </w:divBdr>
              <w:divsChild>
                <w:div w:id="5836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97">
          <w:marLeft w:val="0"/>
          <w:marRight w:val="0"/>
          <w:marTop w:val="0"/>
          <w:marBottom w:val="0"/>
          <w:divBdr>
            <w:top w:val="none" w:sz="0" w:space="0" w:color="auto"/>
            <w:left w:val="none" w:sz="0" w:space="0" w:color="auto"/>
            <w:bottom w:val="none" w:sz="0" w:space="0" w:color="auto"/>
            <w:right w:val="none" w:sz="0" w:space="0" w:color="auto"/>
          </w:divBdr>
          <w:divsChild>
            <w:div w:id="244654526">
              <w:marLeft w:val="0"/>
              <w:marRight w:val="0"/>
              <w:marTop w:val="0"/>
              <w:marBottom w:val="0"/>
              <w:divBdr>
                <w:top w:val="none" w:sz="0" w:space="0" w:color="auto"/>
                <w:left w:val="none" w:sz="0" w:space="0" w:color="auto"/>
                <w:bottom w:val="none" w:sz="0" w:space="0" w:color="auto"/>
                <w:right w:val="none" w:sz="0" w:space="0" w:color="auto"/>
              </w:divBdr>
              <w:divsChild>
                <w:div w:id="413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09681">
      <w:bodyDiv w:val="1"/>
      <w:marLeft w:val="0"/>
      <w:marRight w:val="0"/>
      <w:marTop w:val="0"/>
      <w:marBottom w:val="0"/>
      <w:divBdr>
        <w:top w:val="none" w:sz="0" w:space="0" w:color="auto"/>
        <w:left w:val="none" w:sz="0" w:space="0" w:color="auto"/>
        <w:bottom w:val="none" w:sz="0" w:space="0" w:color="auto"/>
        <w:right w:val="none" w:sz="0" w:space="0" w:color="auto"/>
      </w:divBdr>
    </w:div>
    <w:div w:id="357004079">
      <w:bodyDiv w:val="1"/>
      <w:marLeft w:val="0"/>
      <w:marRight w:val="0"/>
      <w:marTop w:val="0"/>
      <w:marBottom w:val="0"/>
      <w:divBdr>
        <w:top w:val="none" w:sz="0" w:space="0" w:color="auto"/>
        <w:left w:val="none" w:sz="0" w:space="0" w:color="auto"/>
        <w:bottom w:val="none" w:sz="0" w:space="0" w:color="auto"/>
        <w:right w:val="none" w:sz="0" w:space="0" w:color="auto"/>
      </w:divBdr>
    </w:div>
    <w:div w:id="554584200">
      <w:bodyDiv w:val="1"/>
      <w:marLeft w:val="0"/>
      <w:marRight w:val="0"/>
      <w:marTop w:val="0"/>
      <w:marBottom w:val="0"/>
      <w:divBdr>
        <w:top w:val="none" w:sz="0" w:space="0" w:color="auto"/>
        <w:left w:val="none" w:sz="0" w:space="0" w:color="auto"/>
        <w:bottom w:val="none" w:sz="0" w:space="0" w:color="auto"/>
        <w:right w:val="none" w:sz="0" w:space="0" w:color="auto"/>
      </w:divBdr>
      <w:divsChild>
        <w:div w:id="731080119">
          <w:marLeft w:val="0"/>
          <w:marRight w:val="0"/>
          <w:marTop w:val="0"/>
          <w:marBottom w:val="0"/>
          <w:divBdr>
            <w:top w:val="none" w:sz="0" w:space="0" w:color="auto"/>
            <w:left w:val="none" w:sz="0" w:space="0" w:color="auto"/>
            <w:bottom w:val="none" w:sz="0" w:space="0" w:color="auto"/>
            <w:right w:val="none" w:sz="0" w:space="0" w:color="auto"/>
          </w:divBdr>
          <w:divsChild>
            <w:div w:id="871724505">
              <w:marLeft w:val="0"/>
              <w:marRight w:val="0"/>
              <w:marTop w:val="0"/>
              <w:marBottom w:val="0"/>
              <w:divBdr>
                <w:top w:val="none" w:sz="0" w:space="0" w:color="auto"/>
                <w:left w:val="none" w:sz="0" w:space="0" w:color="auto"/>
                <w:bottom w:val="none" w:sz="0" w:space="0" w:color="auto"/>
                <w:right w:val="none" w:sz="0" w:space="0" w:color="auto"/>
              </w:divBdr>
              <w:divsChild>
                <w:div w:id="1795363499">
                  <w:marLeft w:val="0"/>
                  <w:marRight w:val="0"/>
                  <w:marTop w:val="0"/>
                  <w:marBottom w:val="0"/>
                  <w:divBdr>
                    <w:top w:val="none" w:sz="0" w:space="0" w:color="auto"/>
                    <w:left w:val="none" w:sz="0" w:space="0" w:color="auto"/>
                    <w:bottom w:val="none" w:sz="0" w:space="0" w:color="auto"/>
                    <w:right w:val="none" w:sz="0" w:space="0" w:color="auto"/>
                  </w:divBdr>
                  <w:divsChild>
                    <w:div w:id="1618439952">
                      <w:marLeft w:val="0"/>
                      <w:marRight w:val="0"/>
                      <w:marTop w:val="0"/>
                      <w:marBottom w:val="0"/>
                      <w:divBdr>
                        <w:top w:val="none" w:sz="0" w:space="0" w:color="auto"/>
                        <w:left w:val="none" w:sz="0" w:space="0" w:color="auto"/>
                        <w:bottom w:val="none" w:sz="0" w:space="0" w:color="auto"/>
                        <w:right w:val="none" w:sz="0" w:space="0" w:color="auto"/>
                      </w:divBdr>
                      <w:divsChild>
                        <w:div w:id="10054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5622">
          <w:marLeft w:val="0"/>
          <w:marRight w:val="0"/>
          <w:marTop w:val="0"/>
          <w:marBottom w:val="0"/>
          <w:divBdr>
            <w:top w:val="none" w:sz="0" w:space="0" w:color="auto"/>
            <w:left w:val="none" w:sz="0" w:space="0" w:color="auto"/>
            <w:bottom w:val="none" w:sz="0" w:space="0" w:color="auto"/>
            <w:right w:val="none" w:sz="0" w:space="0" w:color="auto"/>
          </w:divBdr>
          <w:divsChild>
            <w:div w:id="1065908160">
              <w:marLeft w:val="0"/>
              <w:marRight w:val="0"/>
              <w:marTop w:val="0"/>
              <w:marBottom w:val="0"/>
              <w:divBdr>
                <w:top w:val="none" w:sz="0" w:space="0" w:color="auto"/>
                <w:left w:val="none" w:sz="0" w:space="0" w:color="auto"/>
                <w:bottom w:val="none" w:sz="0" w:space="0" w:color="auto"/>
                <w:right w:val="none" w:sz="0" w:space="0" w:color="auto"/>
              </w:divBdr>
            </w:div>
            <w:div w:id="1052844861">
              <w:marLeft w:val="0"/>
              <w:marRight w:val="0"/>
              <w:marTop w:val="0"/>
              <w:marBottom w:val="0"/>
              <w:divBdr>
                <w:top w:val="none" w:sz="0" w:space="0" w:color="auto"/>
                <w:left w:val="none" w:sz="0" w:space="0" w:color="auto"/>
                <w:bottom w:val="none" w:sz="0" w:space="0" w:color="auto"/>
                <w:right w:val="none" w:sz="0" w:space="0" w:color="auto"/>
              </w:divBdr>
            </w:div>
          </w:divsChild>
        </w:div>
        <w:div w:id="1293557443">
          <w:marLeft w:val="0"/>
          <w:marRight w:val="0"/>
          <w:marTop w:val="0"/>
          <w:marBottom w:val="0"/>
          <w:divBdr>
            <w:top w:val="none" w:sz="0" w:space="0" w:color="auto"/>
            <w:left w:val="none" w:sz="0" w:space="0" w:color="auto"/>
            <w:bottom w:val="none" w:sz="0" w:space="0" w:color="auto"/>
            <w:right w:val="none" w:sz="0" w:space="0" w:color="auto"/>
          </w:divBdr>
          <w:divsChild>
            <w:div w:id="110974614">
              <w:marLeft w:val="0"/>
              <w:marRight w:val="0"/>
              <w:marTop w:val="0"/>
              <w:marBottom w:val="0"/>
              <w:divBdr>
                <w:top w:val="none" w:sz="0" w:space="0" w:color="auto"/>
                <w:left w:val="none" w:sz="0" w:space="0" w:color="auto"/>
                <w:bottom w:val="none" w:sz="0" w:space="0" w:color="auto"/>
                <w:right w:val="none" w:sz="0" w:space="0" w:color="auto"/>
              </w:divBdr>
              <w:divsChild>
                <w:div w:id="1671060273">
                  <w:marLeft w:val="0"/>
                  <w:marRight w:val="0"/>
                  <w:marTop w:val="0"/>
                  <w:marBottom w:val="0"/>
                  <w:divBdr>
                    <w:top w:val="none" w:sz="0" w:space="0" w:color="auto"/>
                    <w:left w:val="none" w:sz="0" w:space="0" w:color="auto"/>
                    <w:bottom w:val="none" w:sz="0" w:space="0" w:color="auto"/>
                    <w:right w:val="none" w:sz="0" w:space="0" w:color="auto"/>
                  </w:divBdr>
                  <w:divsChild>
                    <w:div w:id="1909537171">
                      <w:marLeft w:val="0"/>
                      <w:marRight w:val="0"/>
                      <w:marTop w:val="0"/>
                      <w:marBottom w:val="0"/>
                      <w:divBdr>
                        <w:top w:val="none" w:sz="0" w:space="0" w:color="auto"/>
                        <w:left w:val="none" w:sz="0" w:space="0" w:color="auto"/>
                        <w:bottom w:val="none" w:sz="0" w:space="0" w:color="auto"/>
                        <w:right w:val="none" w:sz="0" w:space="0" w:color="auto"/>
                      </w:divBdr>
                      <w:divsChild>
                        <w:div w:id="128661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95842">
      <w:bodyDiv w:val="1"/>
      <w:marLeft w:val="0"/>
      <w:marRight w:val="0"/>
      <w:marTop w:val="0"/>
      <w:marBottom w:val="0"/>
      <w:divBdr>
        <w:top w:val="none" w:sz="0" w:space="0" w:color="auto"/>
        <w:left w:val="none" w:sz="0" w:space="0" w:color="auto"/>
        <w:bottom w:val="none" w:sz="0" w:space="0" w:color="auto"/>
        <w:right w:val="none" w:sz="0" w:space="0" w:color="auto"/>
      </w:divBdr>
      <w:divsChild>
        <w:div w:id="37169059">
          <w:marLeft w:val="0"/>
          <w:marRight w:val="0"/>
          <w:marTop w:val="0"/>
          <w:marBottom w:val="0"/>
          <w:divBdr>
            <w:top w:val="none" w:sz="0" w:space="0" w:color="auto"/>
            <w:left w:val="none" w:sz="0" w:space="0" w:color="auto"/>
            <w:bottom w:val="none" w:sz="0" w:space="0" w:color="auto"/>
            <w:right w:val="none" w:sz="0" w:space="0" w:color="auto"/>
          </w:divBdr>
          <w:divsChild>
            <w:div w:id="696857100">
              <w:marLeft w:val="0"/>
              <w:marRight w:val="0"/>
              <w:marTop w:val="0"/>
              <w:marBottom w:val="0"/>
              <w:divBdr>
                <w:top w:val="none" w:sz="0" w:space="0" w:color="auto"/>
                <w:left w:val="none" w:sz="0" w:space="0" w:color="auto"/>
                <w:bottom w:val="none" w:sz="0" w:space="0" w:color="auto"/>
                <w:right w:val="none" w:sz="0" w:space="0" w:color="auto"/>
              </w:divBdr>
              <w:divsChild>
                <w:div w:id="4623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9331">
          <w:marLeft w:val="0"/>
          <w:marRight w:val="0"/>
          <w:marTop w:val="0"/>
          <w:marBottom w:val="0"/>
          <w:divBdr>
            <w:top w:val="none" w:sz="0" w:space="0" w:color="auto"/>
            <w:left w:val="none" w:sz="0" w:space="0" w:color="auto"/>
            <w:bottom w:val="none" w:sz="0" w:space="0" w:color="auto"/>
            <w:right w:val="none" w:sz="0" w:space="0" w:color="auto"/>
          </w:divBdr>
          <w:divsChild>
            <w:div w:id="1632512342">
              <w:marLeft w:val="0"/>
              <w:marRight w:val="0"/>
              <w:marTop w:val="0"/>
              <w:marBottom w:val="0"/>
              <w:divBdr>
                <w:top w:val="none" w:sz="0" w:space="0" w:color="auto"/>
                <w:left w:val="none" w:sz="0" w:space="0" w:color="auto"/>
                <w:bottom w:val="none" w:sz="0" w:space="0" w:color="auto"/>
                <w:right w:val="none" w:sz="0" w:space="0" w:color="auto"/>
              </w:divBdr>
              <w:divsChild>
                <w:div w:id="65583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621684">
      <w:bodyDiv w:val="1"/>
      <w:marLeft w:val="0"/>
      <w:marRight w:val="0"/>
      <w:marTop w:val="0"/>
      <w:marBottom w:val="0"/>
      <w:divBdr>
        <w:top w:val="none" w:sz="0" w:space="0" w:color="auto"/>
        <w:left w:val="none" w:sz="0" w:space="0" w:color="auto"/>
        <w:bottom w:val="none" w:sz="0" w:space="0" w:color="auto"/>
        <w:right w:val="none" w:sz="0" w:space="0" w:color="auto"/>
      </w:divBdr>
    </w:div>
    <w:div w:id="662664185">
      <w:bodyDiv w:val="1"/>
      <w:marLeft w:val="0"/>
      <w:marRight w:val="0"/>
      <w:marTop w:val="0"/>
      <w:marBottom w:val="0"/>
      <w:divBdr>
        <w:top w:val="none" w:sz="0" w:space="0" w:color="auto"/>
        <w:left w:val="none" w:sz="0" w:space="0" w:color="auto"/>
        <w:bottom w:val="none" w:sz="0" w:space="0" w:color="auto"/>
        <w:right w:val="none" w:sz="0" w:space="0" w:color="auto"/>
      </w:divBdr>
    </w:div>
    <w:div w:id="747196238">
      <w:bodyDiv w:val="1"/>
      <w:marLeft w:val="0"/>
      <w:marRight w:val="0"/>
      <w:marTop w:val="0"/>
      <w:marBottom w:val="0"/>
      <w:divBdr>
        <w:top w:val="none" w:sz="0" w:space="0" w:color="auto"/>
        <w:left w:val="none" w:sz="0" w:space="0" w:color="auto"/>
        <w:bottom w:val="none" w:sz="0" w:space="0" w:color="auto"/>
        <w:right w:val="none" w:sz="0" w:space="0" w:color="auto"/>
      </w:divBdr>
    </w:div>
    <w:div w:id="748695778">
      <w:bodyDiv w:val="1"/>
      <w:marLeft w:val="0"/>
      <w:marRight w:val="0"/>
      <w:marTop w:val="0"/>
      <w:marBottom w:val="0"/>
      <w:divBdr>
        <w:top w:val="none" w:sz="0" w:space="0" w:color="auto"/>
        <w:left w:val="none" w:sz="0" w:space="0" w:color="auto"/>
        <w:bottom w:val="none" w:sz="0" w:space="0" w:color="auto"/>
        <w:right w:val="none" w:sz="0" w:space="0" w:color="auto"/>
      </w:divBdr>
    </w:div>
    <w:div w:id="869608255">
      <w:bodyDiv w:val="1"/>
      <w:marLeft w:val="0"/>
      <w:marRight w:val="0"/>
      <w:marTop w:val="0"/>
      <w:marBottom w:val="0"/>
      <w:divBdr>
        <w:top w:val="none" w:sz="0" w:space="0" w:color="auto"/>
        <w:left w:val="none" w:sz="0" w:space="0" w:color="auto"/>
        <w:bottom w:val="none" w:sz="0" w:space="0" w:color="auto"/>
        <w:right w:val="none" w:sz="0" w:space="0" w:color="auto"/>
      </w:divBdr>
    </w:div>
    <w:div w:id="923614333">
      <w:bodyDiv w:val="1"/>
      <w:marLeft w:val="0"/>
      <w:marRight w:val="0"/>
      <w:marTop w:val="0"/>
      <w:marBottom w:val="0"/>
      <w:divBdr>
        <w:top w:val="none" w:sz="0" w:space="0" w:color="auto"/>
        <w:left w:val="none" w:sz="0" w:space="0" w:color="auto"/>
        <w:bottom w:val="none" w:sz="0" w:space="0" w:color="auto"/>
        <w:right w:val="none" w:sz="0" w:space="0" w:color="auto"/>
      </w:divBdr>
    </w:div>
    <w:div w:id="1033918040">
      <w:bodyDiv w:val="1"/>
      <w:marLeft w:val="0"/>
      <w:marRight w:val="0"/>
      <w:marTop w:val="0"/>
      <w:marBottom w:val="0"/>
      <w:divBdr>
        <w:top w:val="none" w:sz="0" w:space="0" w:color="auto"/>
        <w:left w:val="none" w:sz="0" w:space="0" w:color="auto"/>
        <w:bottom w:val="none" w:sz="0" w:space="0" w:color="auto"/>
        <w:right w:val="none" w:sz="0" w:space="0" w:color="auto"/>
      </w:divBdr>
    </w:div>
    <w:div w:id="1325471441">
      <w:bodyDiv w:val="1"/>
      <w:marLeft w:val="0"/>
      <w:marRight w:val="0"/>
      <w:marTop w:val="0"/>
      <w:marBottom w:val="0"/>
      <w:divBdr>
        <w:top w:val="none" w:sz="0" w:space="0" w:color="auto"/>
        <w:left w:val="none" w:sz="0" w:space="0" w:color="auto"/>
        <w:bottom w:val="none" w:sz="0" w:space="0" w:color="auto"/>
        <w:right w:val="none" w:sz="0" w:space="0" w:color="auto"/>
      </w:divBdr>
      <w:divsChild>
        <w:div w:id="414281732">
          <w:marLeft w:val="0"/>
          <w:marRight w:val="0"/>
          <w:marTop w:val="0"/>
          <w:marBottom w:val="0"/>
          <w:divBdr>
            <w:top w:val="none" w:sz="0" w:space="0" w:color="auto"/>
            <w:left w:val="none" w:sz="0" w:space="0" w:color="auto"/>
            <w:bottom w:val="none" w:sz="0" w:space="0" w:color="auto"/>
            <w:right w:val="none" w:sz="0" w:space="0" w:color="auto"/>
          </w:divBdr>
          <w:divsChild>
            <w:div w:id="1596092551">
              <w:marLeft w:val="0"/>
              <w:marRight w:val="0"/>
              <w:marTop w:val="0"/>
              <w:marBottom w:val="0"/>
              <w:divBdr>
                <w:top w:val="none" w:sz="0" w:space="0" w:color="auto"/>
                <w:left w:val="none" w:sz="0" w:space="0" w:color="auto"/>
                <w:bottom w:val="none" w:sz="0" w:space="0" w:color="auto"/>
                <w:right w:val="none" w:sz="0" w:space="0" w:color="auto"/>
              </w:divBdr>
              <w:divsChild>
                <w:div w:id="21817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7358">
          <w:marLeft w:val="0"/>
          <w:marRight w:val="0"/>
          <w:marTop w:val="0"/>
          <w:marBottom w:val="0"/>
          <w:divBdr>
            <w:top w:val="none" w:sz="0" w:space="0" w:color="auto"/>
            <w:left w:val="none" w:sz="0" w:space="0" w:color="auto"/>
            <w:bottom w:val="none" w:sz="0" w:space="0" w:color="auto"/>
            <w:right w:val="none" w:sz="0" w:space="0" w:color="auto"/>
          </w:divBdr>
          <w:divsChild>
            <w:div w:id="1301420260">
              <w:marLeft w:val="0"/>
              <w:marRight w:val="0"/>
              <w:marTop w:val="0"/>
              <w:marBottom w:val="0"/>
              <w:divBdr>
                <w:top w:val="none" w:sz="0" w:space="0" w:color="auto"/>
                <w:left w:val="none" w:sz="0" w:space="0" w:color="auto"/>
                <w:bottom w:val="none" w:sz="0" w:space="0" w:color="auto"/>
                <w:right w:val="none" w:sz="0" w:space="0" w:color="auto"/>
              </w:divBdr>
              <w:divsChild>
                <w:div w:id="16088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7949">
          <w:marLeft w:val="0"/>
          <w:marRight w:val="0"/>
          <w:marTop w:val="0"/>
          <w:marBottom w:val="0"/>
          <w:divBdr>
            <w:top w:val="none" w:sz="0" w:space="0" w:color="auto"/>
            <w:left w:val="none" w:sz="0" w:space="0" w:color="auto"/>
            <w:bottom w:val="none" w:sz="0" w:space="0" w:color="auto"/>
            <w:right w:val="none" w:sz="0" w:space="0" w:color="auto"/>
          </w:divBdr>
          <w:divsChild>
            <w:div w:id="311371925">
              <w:marLeft w:val="0"/>
              <w:marRight w:val="0"/>
              <w:marTop w:val="0"/>
              <w:marBottom w:val="0"/>
              <w:divBdr>
                <w:top w:val="none" w:sz="0" w:space="0" w:color="auto"/>
                <w:left w:val="none" w:sz="0" w:space="0" w:color="auto"/>
                <w:bottom w:val="none" w:sz="0" w:space="0" w:color="auto"/>
                <w:right w:val="none" w:sz="0" w:space="0" w:color="auto"/>
              </w:divBdr>
              <w:divsChild>
                <w:div w:id="20627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46598">
      <w:bodyDiv w:val="1"/>
      <w:marLeft w:val="0"/>
      <w:marRight w:val="0"/>
      <w:marTop w:val="0"/>
      <w:marBottom w:val="0"/>
      <w:divBdr>
        <w:top w:val="none" w:sz="0" w:space="0" w:color="auto"/>
        <w:left w:val="none" w:sz="0" w:space="0" w:color="auto"/>
        <w:bottom w:val="none" w:sz="0" w:space="0" w:color="auto"/>
        <w:right w:val="none" w:sz="0" w:space="0" w:color="auto"/>
      </w:divBdr>
      <w:divsChild>
        <w:div w:id="1091201671">
          <w:marLeft w:val="0"/>
          <w:marRight w:val="0"/>
          <w:marTop w:val="0"/>
          <w:marBottom w:val="0"/>
          <w:divBdr>
            <w:top w:val="single" w:sz="6" w:space="4" w:color="auto"/>
            <w:left w:val="single" w:sz="6" w:space="4" w:color="auto"/>
            <w:bottom w:val="single" w:sz="6" w:space="4" w:color="auto"/>
            <w:right w:val="single" w:sz="6" w:space="4" w:color="auto"/>
          </w:divBdr>
          <w:divsChild>
            <w:div w:id="495536388">
              <w:marLeft w:val="0"/>
              <w:marRight w:val="0"/>
              <w:marTop w:val="0"/>
              <w:marBottom w:val="0"/>
              <w:divBdr>
                <w:top w:val="none" w:sz="0" w:space="0" w:color="auto"/>
                <w:left w:val="none" w:sz="0" w:space="0" w:color="auto"/>
                <w:bottom w:val="none" w:sz="0" w:space="0" w:color="auto"/>
                <w:right w:val="none" w:sz="0" w:space="0" w:color="auto"/>
              </w:divBdr>
              <w:divsChild>
                <w:div w:id="382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9274">
          <w:marLeft w:val="0"/>
          <w:marRight w:val="0"/>
          <w:marTop w:val="0"/>
          <w:marBottom w:val="0"/>
          <w:divBdr>
            <w:top w:val="single" w:sz="6" w:space="4" w:color="auto"/>
            <w:left w:val="single" w:sz="6" w:space="4" w:color="auto"/>
            <w:bottom w:val="single" w:sz="6" w:space="4" w:color="auto"/>
            <w:right w:val="single" w:sz="6" w:space="4" w:color="auto"/>
          </w:divBdr>
          <w:divsChild>
            <w:div w:id="1888251367">
              <w:marLeft w:val="0"/>
              <w:marRight w:val="0"/>
              <w:marTop w:val="0"/>
              <w:marBottom w:val="0"/>
              <w:divBdr>
                <w:top w:val="none" w:sz="0" w:space="0" w:color="auto"/>
                <w:left w:val="none" w:sz="0" w:space="0" w:color="auto"/>
                <w:bottom w:val="none" w:sz="0" w:space="0" w:color="auto"/>
                <w:right w:val="none" w:sz="0" w:space="0" w:color="auto"/>
              </w:divBdr>
              <w:divsChild>
                <w:div w:id="11821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063525">
      <w:bodyDiv w:val="1"/>
      <w:marLeft w:val="0"/>
      <w:marRight w:val="0"/>
      <w:marTop w:val="0"/>
      <w:marBottom w:val="0"/>
      <w:divBdr>
        <w:top w:val="none" w:sz="0" w:space="0" w:color="auto"/>
        <w:left w:val="none" w:sz="0" w:space="0" w:color="auto"/>
        <w:bottom w:val="none" w:sz="0" w:space="0" w:color="auto"/>
        <w:right w:val="none" w:sz="0" w:space="0" w:color="auto"/>
      </w:divBdr>
    </w:div>
    <w:div w:id="1563755424">
      <w:bodyDiv w:val="1"/>
      <w:marLeft w:val="0"/>
      <w:marRight w:val="0"/>
      <w:marTop w:val="0"/>
      <w:marBottom w:val="0"/>
      <w:divBdr>
        <w:top w:val="none" w:sz="0" w:space="0" w:color="auto"/>
        <w:left w:val="none" w:sz="0" w:space="0" w:color="auto"/>
        <w:bottom w:val="none" w:sz="0" w:space="0" w:color="auto"/>
        <w:right w:val="none" w:sz="0" w:space="0" w:color="auto"/>
      </w:divBdr>
    </w:div>
    <w:div w:id="1647198358">
      <w:bodyDiv w:val="1"/>
      <w:marLeft w:val="0"/>
      <w:marRight w:val="0"/>
      <w:marTop w:val="0"/>
      <w:marBottom w:val="0"/>
      <w:divBdr>
        <w:top w:val="none" w:sz="0" w:space="0" w:color="auto"/>
        <w:left w:val="none" w:sz="0" w:space="0" w:color="auto"/>
        <w:bottom w:val="none" w:sz="0" w:space="0" w:color="auto"/>
        <w:right w:val="none" w:sz="0" w:space="0" w:color="auto"/>
      </w:divBdr>
    </w:div>
    <w:div w:id="1906142951">
      <w:bodyDiv w:val="1"/>
      <w:marLeft w:val="0"/>
      <w:marRight w:val="0"/>
      <w:marTop w:val="0"/>
      <w:marBottom w:val="0"/>
      <w:divBdr>
        <w:top w:val="none" w:sz="0" w:space="0" w:color="auto"/>
        <w:left w:val="none" w:sz="0" w:space="0" w:color="auto"/>
        <w:bottom w:val="none" w:sz="0" w:space="0" w:color="auto"/>
        <w:right w:val="none" w:sz="0" w:space="0" w:color="auto"/>
      </w:divBdr>
    </w:div>
    <w:div w:id="1937135806">
      <w:bodyDiv w:val="1"/>
      <w:marLeft w:val="0"/>
      <w:marRight w:val="0"/>
      <w:marTop w:val="0"/>
      <w:marBottom w:val="0"/>
      <w:divBdr>
        <w:top w:val="none" w:sz="0" w:space="0" w:color="auto"/>
        <w:left w:val="none" w:sz="0" w:space="0" w:color="auto"/>
        <w:bottom w:val="none" w:sz="0" w:space="0" w:color="auto"/>
        <w:right w:val="none" w:sz="0" w:space="0" w:color="auto"/>
      </w:divBdr>
    </w:div>
    <w:div w:id="1947618232">
      <w:bodyDiv w:val="1"/>
      <w:marLeft w:val="0"/>
      <w:marRight w:val="0"/>
      <w:marTop w:val="0"/>
      <w:marBottom w:val="0"/>
      <w:divBdr>
        <w:top w:val="none" w:sz="0" w:space="0" w:color="auto"/>
        <w:left w:val="none" w:sz="0" w:space="0" w:color="auto"/>
        <w:bottom w:val="none" w:sz="0" w:space="0" w:color="auto"/>
        <w:right w:val="none" w:sz="0" w:space="0" w:color="auto"/>
      </w:divBdr>
      <w:divsChild>
        <w:div w:id="1379432409">
          <w:marLeft w:val="0"/>
          <w:marRight w:val="0"/>
          <w:marTop w:val="0"/>
          <w:marBottom w:val="0"/>
          <w:divBdr>
            <w:top w:val="none" w:sz="0" w:space="0" w:color="auto"/>
            <w:left w:val="none" w:sz="0" w:space="0" w:color="auto"/>
            <w:bottom w:val="none" w:sz="0" w:space="0" w:color="auto"/>
            <w:right w:val="none" w:sz="0" w:space="0" w:color="auto"/>
          </w:divBdr>
          <w:divsChild>
            <w:div w:id="732972856">
              <w:marLeft w:val="0"/>
              <w:marRight w:val="0"/>
              <w:marTop w:val="0"/>
              <w:marBottom w:val="0"/>
              <w:divBdr>
                <w:top w:val="none" w:sz="0" w:space="0" w:color="auto"/>
                <w:left w:val="none" w:sz="0" w:space="0" w:color="auto"/>
                <w:bottom w:val="none" w:sz="0" w:space="0" w:color="auto"/>
                <w:right w:val="none" w:sz="0" w:space="0" w:color="auto"/>
              </w:divBdr>
              <w:divsChild>
                <w:div w:id="203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50">
          <w:marLeft w:val="0"/>
          <w:marRight w:val="0"/>
          <w:marTop w:val="0"/>
          <w:marBottom w:val="0"/>
          <w:divBdr>
            <w:top w:val="none" w:sz="0" w:space="0" w:color="auto"/>
            <w:left w:val="none" w:sz="0" w:space="0" w:color="auto"/>
            <w:bottom w:val="none" w:sz="0" w:space="0" w:color="auto"/>
            <w:right w:val="none" w:sz="0" w:space="0" w:color="auto"/>
          </w:divBdr>
          <w:divsChild>
            <w:div w:id="1778795093">
              <w:marLeft w:val="0"/>
              <w:marRight w:val="0"/>
              <w:marTop w:val="0"/>
              <w:marBottom w:val="0"/>
              <w:divBdr>
                <w:top w:val="none" w:sz="0" w:space="0" w:color="auto"/>
                <w:left w:val="none" w:sz="0" w:space="0" w:color="auto"/>
                <w:bottom w:val="none" w:sz="0" w:space="0" w:color="auto"/>
                <w:right w:val="none" w:sz="0" w:space="0" w:color="auto"/>
              </w:divBdr>
              <w:divsChild>
                <w:div w:id="167222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67400">
      <w:bodyDiv w:val="1"/>
      <w:marLeft w:val="0"/>
      <w:marRight w:val="0"/>
      <w:marTop w:val="0"/>
      <w:marBottom w:val="0"/>
      <w:divBdr>
        <w:top w:val="none" w:sz="0" w:space="0" w:color="auto"/>
        <w:left w:val="none" w:sz="0" w:space="0" w:color="auto"/>
        <w:bottom w:val="none" w:sz="0" w:space="0" w:color="auto"/>
        <w:right w:val="none" w:sz="0" w:space="0" w:color="auto"/>
      </w:divBdr>
      <w:divsChild>
        <w:div w:id="70202050">
          <w:marLeft w:val="0"/>
          <w:marRight w:val="0"/>
          <w:marTop w:val="0"/>
          <w:marBottom w:val="0"/>
          <w:divBdr>
            <w:top w:val="none" w:sz="0" w:space="0" w:color="auto"/>
            <w:left w:val="none" w:sz="0" w:space="0" w:color="auto"/>
            <w:bottom w:val="none" w:sz="0" w:space="0" w:color="auto"/>
            <w:right w:val="none" w:sz="0" w:space="0" w:color="auto"/>
          </w:divBdr>
          <w:divsChild>
            <w:div w:id="693462343">
              <w:marLeft w:val="0"/>
              <w:marRight w:val="0"/>
              <w:marTop w:val="0"/>
              <w:marBottom w:val="0"/>
              <w:divBdr>
                <w:top w:val="none" w:sz="0" w:space="0" w:color="auto"/>
                <w:left w:val="none" w:sz="0" w:space="0" w:color="auto"/>
                <w:bottom w:val="none" w:sz="0" w:space="0" w:color="auto"/>
                <w:right w:val="none" w:sz="0" w:space="0" w:color="auto"/>
              </w:divBdr>
              <w:divsChild>
                <w:div w:id="15883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4585">
          <w:marLeft w:val="0"/>
          <w:marRight w:val="0"/>
          <w:marTop w:val="0"/>
          <w:marBottom w:val="0"/>
          <w:divBdr>
            <w:top w:val="none" w:sz="0" w:space="0" w:color="auto"/>
            <w:left w:val="none" w:sz="0" w:space="0" w:color="auto"/>
            <w:bottom w:val="none" w:sz="0" w:space="0" w:color="auto"/>
            <w:right w:val="none" w:sz="0" w:space="0" w:color="auto"/>
          </w:divBdr>
          <w:divsChild>
            <w:div w:id="1494880062">
              <w:marLeft w:val="0"/>
              <w:marRight w:val="0"/>
              <w:marTop w:val="0"/>
              <w:marBottom w:val="0"/>
              <w:divBdr>
                <w:top w:val="none" w:sz="0" w:space="0" w:color="auto"/>
                <w:left w:val="none" w:sz="0" w:space="0" w:color="auto"/>
                <w:bottom w:val="none" w:sz="0" w:space="0" w:color="auto"/>
                <w:right w:val="none" w:sz="0" w:space="0" w:color="auto"/>
              </w:divBdr>
              <w:divsChild>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5.pn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header" Target="header8.xm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8.jp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3.xml"/><Relationship Id="rId27" Type="http://schemas.openxmlformats.org/officeDocument/2006/relationships/image" Target="media/image9.jp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3.jp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49.png"/><Relationship Id="rId80" Type="http://schemas.openxmlformats.org/officeDocument/2006/relationships/footer" Target="foot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jp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footer" Target="footer7.xml"/><Relationship Id="rId54" Type="http://schemas.openxmlformats.org/officeDocument/2006/relationships/footer" Target="footer8.xml"/><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header" Target="header7.xm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9.xml"/><Relationship Id="rId8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1.png"/><Relationship Id="rId55" Type="http://schemas.openxmlformats.org/officeDocument/2006/relationships/footer" Target="footer9.xm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7.png"/><Relationship Id="rId40" Type="http://schemas.openxmlformats.org/officeDocument/2006/relationships/image" Target="media/image22.jpg"/><Relationship Id="rId45" Type="http://schemas.openxmlformats.org/officeDocument/2006/relationships/image" Target="media/image26.png"/><Relationship Id="rId66" Type="http://schemas.openxmlformats.org/officeDocument/2006/relationships/image" Target="media/image4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C757B-9283-44C6-8E87-B5DE8A26A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43</Pages>
  <Words>4889</Words>
  <Characters>27869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ASUS</cp:lastModifiedBy>
  <cp:revision>6</cp:revision>
  <cp:lastPrinted>2024-04-10T08:30:00Z</cp:lastPrinted>
  <dcterms:created xsi:type="dcterms:W3CDTF">2024-04-10T08:20:00Z</dcterms:created>
  <dcterms:modified xsi:type="dcterms:W3CDTF">2024-04-10T08:30:00Z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2023-04-02T00:00:00Z</vt:filetime>
  </property>
  <property fmtid="{D5CDD505-2E9C-101B-9397-08002B2CF9AE}" pid="3" name="Creator">
    <vt:lpwstr>Microsoft® Word 2016</vt:lpwstr>
  </property>
  <property fmtid="{D5CDD505-2E9C-101B-9397-08002B2CF9AE}" pid="4" name="LastSaved">
    <vt:filetime>2024-03-02T00:00:00Z</vt:filetime>
  </property>
  <property fmtid="{D5CDD505-2E9C-101B-9397-08002B2CF9AE}" pid="5" name="Producer">
    <vt:lpwstr>Microsoft® Word 2016</vt:lpwstr>
  </property>
  <property fmtid="{D5CDD505-2E9C-101B-9397-08002B2CF9AE}" pid="6" name="GrammarlyDocumentId">
    <vt:lpwstr>3b785121ecaede5f66f9347f1092d4f23510892578b47125530a60dd4a399c5b</vt:lpwstr>
  </property>
</Properties>
</file>